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A2FBB" w14:textId="1E48DE95" w:rsidR="00EC32F5" w:rsidRDefault="00114987" w:rsidP="0096159D">
      <w:pPr>
        <w:spacing w:line="480" w:lineRule="auto"/>
        <w:jc w:val="center"/>
        <w:rPr>
          <w:rFonts w:ascii="Times New Roman" w:hAnsi="Times New Roman" w:cs="Times New Roman"/>
          <w:b/>
          <w:sz w:val="24"/>
          <w:szCs w:val="24"/>
        </w:rPr>
      </w:pPr>
      <w:r w:rsidRPr="00543DEE">
        <w:rPr>
          <w:rFonts w:ascii="Times New Roman" w:hAnsi="Times New Roman" w:cs="Times New Roman"/>
          <w:b/>
          <w:sz w:val="24"/>
          <w:szCs w:val="24"/>
        </w:rPr>
        <w:t>EFFICIENT TRAVEL DECISION MAKING</w:t>
      </w:r>
      <w:r>
        <w:rPr>
          <w:rFonts w:ascii="Times New Roman" w:hAnsi="Times New Roman" w:cs="Times New Roman"/>
          <w:b/>
          <w:sz w:val="24"/>
          <w:szCs w:val="24"/>
        </w:rPr>
        <w:t xml:space="preserve"> USING WEB APPLICATION BASED ON MVC ARCHITECTURE</w:t>
      </w:r>
    </w:p>
    <w:p w14:paraId="6C8FB46C" w14:textId="77777777" w:rsidR="00114987" w:rsidRDefault="00114987" w:rsidP="00114987">
      <w:pPr>
        <w:jc w:val="center"/>
        <w:rPr>
          <w:rFonts w:ascii="Times New Roman" w:hAnsi="Times New Roman" w:cs="Times New Roman"/>
          <w:b/>
          <w:sz w:val="24"/>
          <w:szCs w:val="24"/>
        </w:rPr>
      </w:pPr>
    </w:p>
    <w:p w14:paraId="5B85E163" w14:textId="77777777" w:rsidR="00EC32F5" w:rsidRDefault="00EC32F5" w:rsidP="00543DEE">
      <w:pPr>
        <w:jc w:val="center"/>
        <w:rPr>
          <w:rFonts w:ascii="Times New Roman" w:hAnsi="Times New Roman" w:cs="Times New Roman"/>
          <w:b/>
          <w:sz w:val="24"/>
          <w:szCs w:val="24"/>
        </w:rPr>
      </w:pPr>
    </w:p>
    <w:p w14:paraId="3A24859B" w14:textId="77777777" w:rsidR="00EC32F5" w:rsidRPr="0090470C" w:rsidRDefault="00EC32F5" w:rsidP="00543DEE">
      <w:pPr>
        <w:jc w:val="center"/>
        <w:rPr>
          <w:rFonts w:ascii="Times New Roman" w:hAnsi="Times New Roman" w:cs="Times New Roman"/>
          <w:sz w:val="24"/>
          <w:szCs w:val="24"/>
        </w:rPr>
      </w:pPr>
      <w:r w:rsidRPr="0090470C">
        <w:rPr>
          <w:rFonts w:ascii="Times New Roman" w:hAnsi="Times New Roman" w:cs="Times New Roman"/>
          <w:sz w:val="24"/>
          <w:szCs w:val="24"/>
        </w:rPr>
        <w:t>A PROJECT REPORT</w:t>
      </w:r>
    </w:p>
    <w:p w14:paraId="262661B4" w14:textId="73516232" w:rsidR="00EC32F5" w:rsidRPr="0090470C" w:rsidRDefault="00EC32F5" w:rsidP="00EC32F5">
      <w:pPr>
        <w:jc w:val="center"/>
        <w:rPr>
          <w:rFonts w:ascii="Times New Roman" w:hAnsi="Times New Roman" w:cs="Times New Roman"/>
          <w:sz w:val="24"/>
          <w:szCs w:val="24"/>
        </w:rPr>
      </w:pPr>
      <w:r w:rsidRPr="0090470C">
        <w:rPr>
          <w:rFonts w:ascii="Times New Roman" w:hAnsi="Times New Roman" w:cs="Times New Roman"/>
          <w:sz w:val="24"/>
          <w:szCs w:val="24"/>
        </w:rPr>
        <w:t xml:space="preserve">Presented to the Department of </w:t>
      </w:r>
      <w:r w:rsidR="00534B8A">
        <w:rPr>
          <w:rFonts w:ascii="Times New Roman" w:hAnsi="Times New Roman" w:cs="Times New Roman"/>
          <w:sz w:val="24"/>
          <w:szCs w:val="24"/>
        </w:rPr>
        <w:t xml:space="preserve">Computer Engineering and </w:t>
      </w:r>
      <w:r w:rsidRPr="0090470C">
        <w:rPr>
          <w:rFonts w:ascii="Times New Roman" w:hAnsi="Times New Roman" w:cs="Times New Roman"/>
          <w:sz w:val="24"/>
          <w:szCs w:val="24"/>
        </w:rPr>
        <w:t>Computer Science</w:t>
      </w:r>
    </w:p>
    <w:p w14:paraId="297EFA6D" w14:textId="77777777" w:rsidR="00EC32F5" w:rsidRDefault="00EC32F5" w:rsidP="00EC32F5">
      <w:pPr>
        <w:jc w:val="center"/>
        <w:rPr>
          <w:rFonts w:ascii="Times New Roman" w:hAnsi="Times New Roman" w:cs="Times New Roman"/>
          <w:sz w:val="24"/>
          <w:szCs w:val="24"/>
        </w:rPr>
      </w:pPr>
      <w:r w:rsidRPr="0090470C">
        <w:rPr>
          <w:rFonts w:ascii="Times New Roman" w:hAnsi="Times New Roman" w:cs="Times New Roman"/>
          <w:sz w:val="24"/>
          <w:szCs w:val="24"/>
        </w:rPr>
        <w:t>California State University, Long Beach</w:t>
      </w:r>
    </w:p>
    <w:p w14:paraId="0759FEBE" w14:textId="77777777" w:rsidR="0090470C" w:rsidRDefault="0090470C" w:rsidP="00EC32F5">
      <w:pPr>
        <w:jc w:val="center"/>
        <w:rPr>
          <w:rFonts w:ascii="Times New Roman" w:hAnsi="Times New Roman" w:cs="Times New Roman"/>
          <w:sz w:val="24"/>
          <w:szCs w:val="24"/>
        </w:rPr>
      </w:pPr>
    </w:p>
    <w:p w14:paraId="228E7C04" w14:textId="77777777" w:rsidR="0090470C" w:rsidRDefault="0090470C" w:rsidP="00EC32F5">
      <w:pPr>
        <w:jc w:val="center"/>
        <w:rPr>
          <w:rFonts w:ascii="Times New Roman" w:hAnsi="Times New Roman" w:cs="Times New Roman"/>
          <w:sz w:val="24"/>
          <w:szCs w:val="24"/>
        </w:rPr>
      </w:pPr>
    </w:p>
    <w:p w14:paraId="44A37B7D" w14:textId="77777777"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In Partial Fulfilment</w:t>
      </w:r>
    </w:p>
    <w:p w14:paraId="4EC541DA" w14:textId="77777777"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of the Requirements for the Degree</w:t>
      </w:r>
    </w:p>
    <w:p w14:paraId="007C2111" w14:textId="77777777" w:rsidR="0090470C" w:rsidRDefault="0090470C" w:rsidP="00EC32F5">
      <w:pPr>
        <w:jc w:val="center"/>
        <w:rPr>
          <w:rFonts w:ascii="Times New Roman" w:hAnsi="Times New Roman" w:cs="Times New Roman"/>
          <w:sz w:val="24"/>
          <w:szCs w:val="24"/>
        </w:rPr>
      </w:pPr>
      <w:r>
        <w:rPr>
          <w:rFonts w:ascii="Times New Roman" w:hAnsi="Times New Roman" w:cs="Times New Roman"/>
          <w:sz w:val="24"/>
          <w:szCs w:val="24"/>
        </w:rPr>
        <w:t>Master of Science in Computer Science</w:t>
      </w:r>
    </w:p>
    <w:p w14:paraId="350D26A0" w14:textId="77777777" w:rsidR="0090470C" w:rsidRDefault="0090470C" w:rsidP="00EC32F5">
      <w:pPr>
        <w:jc w:val="center"/>
        <w:rPr>
          <w:rFonts w:ascii="Times New Roman" w:hAnsi="Times New Roman" w:cs="Times New Roman"/>
          <w:sz w:val="24"/>
          <w:szCs w:val="24"/>
        </w:rPr>
      </w:pPr>
    </w:p>
    <w:p w14:paraId="548F8A5D" w14:textId="77777777" w:rsidR="0090470C" w:rsidRDefault="0090470C" w:rsidP="00EC32F5">
      <w:pPr>
        <w:jc w:val="center"/>
        <w:rPr>
          <w:rFonts w:ascii="Times New Roman" w:hAnsi="Times New Roman" w:cs="Times New Roman"/>
          <w:sz w:val="24"/>
          <w:szCs w:val="24"/>
        </w:rPr>
      </w:pPr>
    </w:p>
    <w:p w14:paraId="4BAE838C" w14:textId="00F966C2" w:rsidR="00D97921" w:rsidRDefault="0090470C" w:rsidP="00D97921">
      <w:pPr>
        <w:spacing w:before="240"/>
        <w:jc w:val="center"/>
        <w:rPr>
          <w:rFonts w:ascii="Times New Roman" w:hAnsi="Times New Roman" w:cs="Times New Roman"/>
          <w:sz w:val="24"/>
          <w:szCs w:val="24"/>
        </w:rPr>
      </w:pPr>
      <w:r>
        <w:rPr>
          <w:rFonts w:ascii="Times New Roman" w:hAnsi="Times New Roman" w:cs="Times New Roman"/>
          <w:sz w:val="24"/>
          <w:szCs w:val="24"/>
        </w:rPr>
        <w:t>Committee</w:t>
      </w:r>
      <w:r w:rsidR="00890213">
        <w:rPr>
          <w:rFonts w:ascii="Times New Roman" w:hAnsi="Times New Roman" w:cs="Times New Roman"/>
          <w:sz w:val="24"/>
          <w:szCs w:val="24"/>
        </w:rPr>
        <w:t xml:space="preserve"> Members:</w:t>
      </w:r>
    </w:p>
    <w:p w14:paraId="408C036F" w14:textId="2227D9B4" w:rsidR="00890213" w:rsidRDefault="00890213" w:rsidP="004D3C6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Frank Murgolo, Ph.D.</w:t>
      </w:r>
      <w:r w:rsidR="00D97921">
        <w:rPr>
          <w:rFonts w:ascii="Times New Roman" w:hAnsi="Times New Roman" w:cs="Times New Roman"/>
          <w:sz w:val="24"/>
          <w:szCs w:val="24"/>
        </w:rPr>
        <w:t xml:space="preserve"> </w:t>
      </w:r>
      <w:r w:rsidR="00D97921" w:rsidRPr="00107C1D">
        <w:rPr>
          <w:rFonts w:ascii="Times New Roman" w:hAnsi="Times New Roman" w:cs="Times New Roman"/>
          <w:sz w:val="24"/>
          <w:szCs w:val="24"/>
        </w:rPr>
        <w:t>(Chair)</w:t>
      </w:r>
    </w:p>
    <w:p w14:paraId="0A83C59D" w14:textId="7059D8B7" w:rsidR="00C0094E" w:rsidRDefault="00C0094E" w:rsidP="004D3C6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Michael Hoffman</w:t>
      </w:r>
      <w:r w:rsidRPr="00107C1D">
        <w:rPr>
          <w:rFonts w:ascii="Times New Roman" w:hAnsi="Times New Roman" w:cs="Times New Roman"/>
          <w:sz w:val="24"/>
          <w:szCs w:val="24"/>
        </w:rPr>
        <w:t>, Ph.D.</w:t>
      </w:r>
    </w:p>
    <w:p w14:paraId="566C9BB4" w14:textId="26E3C185" w:rsidR="008D5039" w:rsidRDefault="008D5039" w:rsidP="004D3C6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Birgit Penzenstadler, Ph.D.</w:t>
      </w:r>
    </w:p>
    <w:p w14:paraId="6DD7847D" w14:textId="2A24830F" w:rsidR="00D97921" w:rsidRDefault="00D97921" w:rsidP="00D97921">
      <w:pPr>
        <w:spacing w:line="240" w:lineRule="auto"/>
        <w:jc w:val="center"/>
        <w:rPr>
          <w:rFonts w:ascii="Times New Roman" w:hAnsi="Times New Roman" w:cs="Times New Roman"/>
          <w:sz w:val="24"/>
          <w:szCs w:val="24"/>
        </w:rPr>
      </w:pPr>
    </w:p>
    <w:p w14:paraId="1F9E3530" w14:textId="77777777" w:rsidR="002A694C" w:rsidRDefault="002A694C" w:rsidP="00D97921">
      <w:pPr>
        <w:spacing w:before="240"/>
        <w:jc w:val="center"/>
        <w:rPr>
          <w:rFonts w:ascii="Times New Roman" w:hAnsi="Times New Roman" w:cs="Times New Roman"/>
          <w:sz w:val="24"/>
          <w:szCs w:val="24"/>
        </w:rPr>
      </w:pPr>
    </w:p>
    <w:p w14:paraId="136B4264" w14:textId="77777777" w:rsidR="002A694C" w:rsidRDefault="002A694C" w:rsidP="00D97921">
      <w:pPr>
        <w:spacing w:before="240"/>
        <w:jc w:val="center"/>
        <w:rPr>
          <w:rFonts w:ascii="Times New Roman" w:hAnsi="Times New Roman" w:cs="Times New Roman"/>
          <w:sz w:val="24"/>
          <w:szCs w:val="24"/>
        </w:rPr>
      </w:pPr>
      <w:r>
        <w:rPr>
          <w:rFonts w:ascii="Times New Roman" w:hAnsi="Times New Roman" w:cs="Times New Roman"/>
          <w:sz w:val="24"/>
          <w:szCs w:val="24"/>
        </w:rPr>
        <w:t>College Designee:</w:t>
      </w:r>
    </w:p>
    <w:p w14:paraId="14DEA28A" w14:textId="1866BA62" w:rsidR="002A694C" w:rsidRDefault="00D97921" w:rsidP="00D97921">
      <w:pPr>
        <w:spacing w:before="240"/>
        <w:jc w:val="center"/>
        <w:rPr>
          <w:rFonts w:ascii="Times New Roman" w:hAnsi="Times New Roman" w:cs="Times New Roman"/>
          <w:sz w:val="24"/>
          <w:szCs w:val="24"/>
        </w:rPr>
      </w:pPr>
      <w:r>
        <w:rPr>
          <w:rFonts w:ascii="Times New Roman" w:hAnsi="Times New Roman" w:cs="Times New Roman"/>
          <w:sz w:val="24"/>
          <w:szCs w:val="24"/>
        </w:rPr>
        <w:t>Antonella</w:t>
      </w:r>
      <w:r w:rsidR="002A694C">
        <w:rPr>
          <w:rFonts w:ascii="Times New Roman" w:hAnsi="Times New Roman" w:cs="Times New Roman"/>
          <w:sz w:val="24"/>
          <w:szCs w:val="24"/>
        </w:rPr>
        <w:t xml:space="preserve"> Sciortino, Ph.D.</w:t>
      </w:r>
    </w:p>
    <w:p w14:paraId="3C0E420E" w14:textId="77777777" w:rsidR="002A694C" w:rsidRDefault="002A694C" w:rsidP="00EC32F5">
      <w:pPr>
        <w:jc w:val="center"/>
        <w:rPr>
          <w:rFonts w:ascii="Times New Roman" w:hAnsi="Times New Roman" w:cs="Times New Roman"/>
          <w:sz w:val="24"/>
          <w:szCs w:val="24"/>
        </w:rPr>
      </w:pPr>
    </w:p>
    <w:p w14:paraId="3808FD8C" w14:textId="77777777" w:rsidR="00D97921" w:rsidRDefault="00D97921" w:rsidP="00EC32F5">
      <w:pPr>
        <w:jc w:val="center"/>
        <w:rPr>
          <w:rFonts w:ascii="Times New Roman" w:hAnsi="Times New Roman" w:cs="Times New Roman"/>
          <w:sz w:val="24"/>
          <w:szCs w:val="24"/>
        </w:rPr>
      </w:pPr>
    </w:p>
    <w:p w14:paraId="0A08D63A" w14:textId="77777777" w:rsidR="002A694C" w:rsidRDefault="002A694C" w:rsidP="00EC32F5">
      <w:pPr>
        <w:jc w:val="center"/>
        <w:rPr>
          <w:rFonts w:ascii="Times New Roman" w:hAnsi="Times New Roman" w:cs="Times New Roman"/>
          <w:sz w:val="24"/>
          <w:szCs w:val="24"/>
        </w:rPr>
      </w:pPr>
    </w:p>
    <w:p w14:paraId="100F18F5" w14:textId="77777777"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By Keval Soni</w:t>
      </w:r>
    </w:p>
    <w:p w14:paraId="2E3D3716" w14:textId="77777777" w:rsidR="002A694C" w:rsidRDefault="002A694C" w:rsidP="00EC32F5">
      <w:pPr>
        <w:jc w:val="center"/>
        <w:rPr>
          <w:rFonts w:ascii="Times New Roman" w:hAnsi="Times New Roman" w:cs="Times New Roman"/>
          <w:sz w:val="24"/>
          <w:szCs w:val="24"/>
        </w:rPr>
      </w:pPr>
      <w:r>
        <w:rPr>
          <w:rFonts w:ascii="Times New Roman" w:hAnsi="Times New Roman" w:cs="Times New Roman"/>
          <w:sz w:val="24"/>
          <w:szCs w:val="24"/>
        </w:rPr>
        <w:t>B.E, 2011, University of Mumbai, India</w:t>
      </w:r>
    </w:p>
    <w:p w14:paraId="1A1202EC" w14:textId="77777777" w:rsidR="00A90B9B" w:rsidRDefault="002A694C" w:rsidP="00EC32F5">
      <w:pPr>
        <w:jc w:val="center"/>
        <w:rPr>
          <w:rFonts w:ascii="Times New Roman" w:hAnsi="Times New Roman" w:cs="Times New Roman"/>
          <w:sz w:val="24"/>
          <w:szCs w:val="24"/>
        </w:rPr>
        <w:sectPr w:rsidR="00A90B9B" w:rsidSect="002B015F">
          <w:footerReference w:type="default" r:id="rId8"/>
          <w:footerReference w:type="first" r:id="rId9"/>
          <w:pgSz w:w="12242" w:h="15842" w:code="1"/>
          <w:pgMar w:top="1440" w:right="1440" w:bottom="1440" w:left="1440" w:header="709" w:footer="708" w:gutter="0"/>
          <w:pgNumType w:fmt="lowerRoman" w:start="1"/>
          <w:cols w:space="708"/>
          <w:docGrid w:linePitch="360"/>
        </w:sectPr>
      </w:pPr>
      <w:r>
        <w:rPr>
          <w:rFonts w:ascii="Times New Roman" w:hAnsi="Times New Roman" w:cs="Times New Roman"/>
          <w:sz w:val="24"/>
          <w:szCs w:val="24"/>
        </w:rPr>
        <w:t>May 2017</w:t>
      </w:r>
    </w:p>
    <w:p w14:paraId="3AAA27C4" w14:textId="37ADBB9E" w:rsidR="002A694C" w:rsidRDefault="001262C2" w:rsidP="00EC32F5">
      <w:pPr>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14:paraId="01BB1427" w14:textId="77777777" w:rsidR="00654C62" w:rsidRDefault="00654C62" w:rsidP="00355EA9">
      <w:pPr>
        <w:spacing w:after="0" w:line="480" w:lineRule="auto"/>
        <w:jc w:val="center"/>
        <w:rPr>
          <w:rFonts w:ascii="Times New Roman" w:hAnsi="Times New Roman" w:cs="Times New Roman"/>
          <w:b/>
          <w:sz w:val="24"/>
          <w:szCs w:val="24"/>
        </w:rPr>
      </w:pPr>
      <w:r w:rsidRPr="00543DEE">
        <w:rPr>
          <w:rFonts w:ascii="Times New Roman" w:hAnsi="Times New Roman" w:cs="Times New Roman"/>
          <w:b/>
          <w:sz w:val="24"/>
          <w:szCs w:val="24"/>
        </w:rPr>
        <w:t>EFFICIENT TRAVEL DECISION MAKING</w:t>
      </w:r>
      <w:r>
        <w:rPr>
          <w:rFonts w:ascii="Times New Roman" w:hAnsi="Times New Roman" w:cs="Times New Roman"/>
          <w:b/>
          <w:sz w:val="24"/>
          <w:szCs w:val="24"/>
        </w:rPr>
        <w:t xml:space="preserve"> USING WEB APPLICATION BASED ON MVC ARCHITECTURE</w:t>
      </w:r>
    </w:p>
    <w:p w14:paraId="14EEB85B" w14:textId="77777777" w:rsidR="001262C2" w:rsidRDefault="001262C2" w:rsidP="00FF65F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By</w:t>
      </w:r>
    </w:p>
    <w:p w14:paraId="25232D2F" w14:textId="77777777" w:rsidR="001262C2" w:rsidRDefault="001262C2" w:rsidP="00FF65F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Keval Soni</w:t>
      </w:r>
    </w:p>
    <w:p w14:paraId="51891848" w14:textId="77777777" w:rsidR="001262C2" w:rsidRDefault="001262C2" w:rsidP="00FF65F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May 2017</w:t>
      </w:r>
    </w:p>
    <w:p w14:paraId="137554A8" w14:textId="46A22FAC" w:rsidR="00F0380A" w:rsidRDefault="00BC77A7" w:rsidP="00993F41">
      <w:pPr>
        <w:spacing w:after="0" w:line="480" w:lineRule="auto"/>
        <w:ind w:firstLine="720"/>
        <w:rPr>
          <w:rFonts w:ascii="Times New Roman" w:hAnsi="Times New Roman" w:cs="Times New Roman"/>
          <w:sz w:val="24"/>
          <w:szCs w:val="24"/>
        </w:rPr>
      </w:pPr>
      <w:r w:rsidRPr="00BC77A7">
        <w:rPr>
          <w:rFonts w:ascii="Times New Roman" w:hAnsi="Times New Roman" w:cs="Times New Roman"/>
          <w:sz w:val="24"/>
          <w:szCs w:val="24"/>
        </w:rPr>
        <w:t>Software Engineerin</w:t>
      </w:r>
      <w:r w:rsidR="005C3172">
        <w:rPr>
          <w:rFonts w:ascii="Times New Roman" w:hAnsi="Times New Roman" w:cs="Times New Roman"/>
          <w:sz w:val="24"/>
          <w:szCs w:val="24"/>
        </w:rPr>
        <w:t xml:space="preserve">g </w:t>
      </w:r>
      <w:r w:rsidR="00A17BEC">
        <w:rPr>
          <w:rFonts w:ascii="Times New Roman" w:hAnsi="Times New Roman" w:cs="Times New Roman"/>
          <w:sz w:val="24"/>
          <w:szCs w:val="24"/>
        </w:rPr>
        <w:t>is a</w:t>
      </w:r>
      <w:r w:rsidR="008D18A2">
        <w:rPr>
          <w:rFonts w:ascii="Times New Roman" w:hAnsi="Times New Roman" w:cs="Times New Roman"/>
          <w:sz w:val="24"/>
          <w:szCs w:val="24"/>
        </w:rPr>
        <w:t xml:space="preserve"> dynamic field</w:t>
      </w:r>
      <w:r w:rsidR="0049322F">
        <w:rPr>
          <w:rFonts w:ascii="Times New Roman" w:hAnsi="Times New Roman" w:cs="Times New Roman"/>
          <w:sz w:val="24"/>
          <w:szCs w:val="24"/>
        </w:rPr>
        <w:t xml:space="preserve"> </w:t>
      </w:r>
      <w:r w:rsidR="00A17BEC">
        <w:rPr>
          <w:rFonts w:ascii="Times New Roman" w:hAnsi="Times New Roman" w:cs="Times New Roman"/>
          <w:sz w:val="24"/>
          <w:szCs w:val="24"/>
        </w:rPr>
        <w:t>where</w:t>
      </w:r>
      <w:r w:rsidR="008D18A2">
        <w:rPr>
          <w:rFonts w:ascii="Times New Roman" w:hAnsi="Times New Roman" w:cs="Times New Roman"/>
          <w:sz w:val="24"/>
          <w:szCs w:val="24"/>
        </w:rPr>
        <w:t xml:space="preserve"> </w:t>
      </w:r>
      <w:r w:rsidR="0049322F">
        <w:rPr>
          <w:rFonts w:ascii="Times New Roman" w:hAnsi="Times New Roman" w:cs="Times New Roman"/>
          <w:sz w:val="24"/>
          <w:szCs w:val="24"/>
        </w:rPr>
        <w:t>web</w:t>
      </w:r>
      <w:r w:rsidR="003A5819">
        <w:rPr>
          <w:rFonts w:ascii="Times New Roman" w:hAnsi="Times New Roman" w:cs="Times New Roman"/>
          <w:sz w:val="24"/>
          <w:szCs w:val="24"/>
        </w:rPr>
        <w:t xml:space="preserve"> applications </w:t>
      </w:r>
      <w:r w:rsidR="00834168">
        <w:rPr>
          <w:rFonts w:ascii="Times New Roman" w:hAnsi="Times New Roman" w:cs="Times New Roman"/>
          <w:sz w:val="24"/>
          <w:szCs w:val="24"/>
        </w:rPr>
        <w:t>provide services to users over the Internet</w:t>
      </w:r>
      <w:r w:rsidR="00E8549B">
        <w:rPr>
          <w:rFonts w:ascii="Times New Roman" w:hAnsi="Times New Roman" w:cs="Times New Roman"/>
          <w:sz w:val="24"/>
          <w:szCs w:val="24"/>
        </w:rPr>
        <w:t xml:space="preserve">. Web applications are </w:t>
      </w:r>
      <w:r w:rsidR="003A5819">
        <w:rPr>
          <w:rFonts w:ascii="Times New Roman" w:hAnsi="Times New Roman" w:cs="Times New Roman"/>
          <w:sz w:val="24"/>
          <w:szCs w:val="24"/>
        </w:rPr>
        <w:t>constantly updated</w:t>
      </w:r>
      <w:r w:rsidR="00BD5D51">
        <w:rPr>
          <w:rFonts w:ascii="Times New Roman" w:hAnsi="Times New Roman" w:cs="Times New Roman"/>
          <w:sz w:val="24"/>
          <w:szCs w:val="24"/>
        </w:rPr>
        <w:t xml:space="preserve"> to </w:t>
      </w:r>
      <w:r w:rsidR="00DE0803">
        <w:rPr>
          <w:rFonts w:ascii="Times New Roman" w:hAnsi="Times New Roman" w:cs="Times New Roman"/>
          <w:sz w:val="24"/>
          <w:szCs w:val="24"/>
        </w:rPr>
        <w:t>incorporate</w:t>
      </w:r>
      <w:r w:rsidR="00C41327">
        <w:rPr>
          <w:rFonts w:ascii="Times New Roman" w:hAnsi="Times New Roman" w:cs="Times New Roman"/>
          <w:sz w:val="24"/>
          <w:szCs w:val="24"/>
        </w:rPr>
        <w:t xml:space="preserve"> new functionality and</w:t>
      </w:r>
      <w:r w:rsidR="00BD5D51">
        <w:rPr>
          <w:rFonts w:ascii="Times New Roman" w:hAnsi="Times New Roman" w:cs="Times New Roman"/>
          <w:sz w:val="24"/>
          <w:szCs w:val="24"/>
        </w:rPr>
        <w:t xml:space="preserve"> </w:t>
      </w:r>
      <w:r w:rsidR="003A5819">
        <w:rPr>
          <w:rFonts w:ascii="Times New Roman" w:hAnsi="Times New Roman" w:cs="Times New Roman"/>
          <w:sz w:val="24"/>
          <w:szCs w:val="24"/>
        </w:rPr>
        <w:t>improve software quality</w:t>
      </w:r>
      <w:r w:rsidRPr="00BC77A7">
        <w:rPr>
          <w:rFonts w:ascii="Times New Roman" w:hAnsi="Times New Roman" w:cs="Times New Roman"/>
          <w:sz w:val="24"/>
          <w:szCs w:val="24"/>
        </w:rPr>
        <w:t>.</w:t>
      </w:r>
      <w:r w:rsidR="00954E86">
        <w:rPr>
          <w:rFonts w:ascii="Times New Roman" w:hAnsi="Times New Roman" w:cs="Times New Roman"/>
          <w:sz w:val="24"/>
          <w:szCs w:val="24"/>
        </w:rPr>
        <w:t xml:space="preserve"> </w:t>
      </w:r>
      <w:r w:rsidR="00A36903">
        <w:rPr>
          <w:rFonts w:ascii="Times New Roman" w:hAnsi="Times New Roman" w:cs="Times New Roman"/>
          <w:sz w:val="24"/>
          <w:szCs w:val="24"/>
        </w:rPr>
        <w:t>Web applications are</w:t>
      </w:r>
      <w:r w:rsidR="009A7D3E">
        <w:rPr>
          <w:rFonts w:ascii="Times New Roman" w:hAnsi="Times New Roman" w:cs="Times New Roman"/>
          <w:sz w:val="24"/>
          <w:szCs w:val="24"/>
        </w:rPr>
        <w:t xml:space="preserve"> developed based on </w:t>
      </w:r>
      <w:r w:rsidR="000F78D3">
        <w:rPr>
          <w:rFonts w:ascii="Times New Roman" w:hAnsi="Times New Roman" w:cs="Times New Roman"/>
          <w:sz w:val="24"/>
          <w:szCs w:val="24"/>
        </w:rPr>
        <w:t xml:space="preserve">Model-View-Controller (MVC) architecture. MVC architecture </w:t>
      </w:r>
      <w:r w:rsidR="000F78D3" w:rsidRPr="00877203">
        <w:rPr>
          <w:rFonts w:ascii="Times New Roman" w:hAnsi="Times New Roman" w:cs="Times New Roman"/>
          <w:sz w:val="24"/>
          <w:szCs w:val="24"/>
        </w:rPr>
        <w:t>divides</w:t>
      </w:r>
      <w:r w:rsidR="000F78D3">
        <w:rPr>
          <w:rFonts w:ascii="Times New Roman" w:hAnsi="Times New Roman" w:cs="Times New Roman"/>
          <w:sz w:val="24"/>
          <w:szCs w:val="24"/>
        </w:rPr>
        <w:t xml:space="preserve"> </w:t>
      </w:r>
      <w:r w:rsidR="009A7D3E">
        <w:rPr>
          <w:rFonts w:ascii="Times New Roman" w:hAnsi="Times New Roman" w:cs="Times New Roman"/>
          <w:sz w:val="24"/>
          <w:szCs w:val="24"/>
        </w:rPr>
        <w:t xml:space="preserve">the </w:t>
      </w:r>
      <w:r w:rsidR="00A36903">
        <w:rPr>
          <w:rFonts w:ascii="Times New Roman" w:hAnsi="Times New Roman" w:cs="Times New Roman"/>
          <w:sz w:val="24"/>
          <w:szCs w:val="24"/>
        </w:rPr>
        <w:t>application into different</w:t>
      </w:r>
      <w:r w:rsidR="000F78D3">
        <w:rPr>
          <w:rFonts w:ascii="Times New Roman" w:hAnsi="Times New Roman" w:cs="Times New Roman"/>
          <w:sz w:val="24"/>
          <w:szCs w:val="24"/>
        </w:rPr>
        <w:t xml:space="preserve"> modules: </w:t>
      </w:r>
      <w:r w:rsidR="0075486A">
        <w:rPr>
          <w:rFonts w:ascii="Times New Roman" w:hAnsi="Times New Roman" w:cs="Times New Roman"/>
          <w:sz w:val="24"/>
          <w:szCs w:val="24"/>
        </w:rPr>
        <w:t>user interface</w:t>
      </w:r>
      <w:r w:rsidR="000F78D3">
        <w:rPr>
          <w:rFonts w:ascii="Times New Roman" w:hAnsi="Times New Roman" w:cs="Times New Roman"/>
          <w:sz w:val="24"/>
          <w:szCs w:val="24"/>
        </w:rPr>
        <w:t xml:space="preserve">, </w:t>
      </w:r>
      <w:r w:rsidR="0075486A">
        <w:rPr>
          <w:rFonts w:ascii="Times New Roman" w:hAnsi="Times New Roman" w:cs="Times New Roman"/>
          <w:sz w:val="24"/>
          <w:szCs w:val="24"/>
        </w:rPr>
        <w:t>intermediate</w:t>
      </w:r>
      <w:r w:rsidR="000F78D3">
        <w:rPr>
          <w:rFonts w:ascii="Times New Roman" w:hAnsi="Times New Roman" w:cs="Times New Roman"/>
          <w:sz w:val="24"/>
          <w:szCs w:val="24"/>
        </w:rPr>
        <w:t xml:space="preserve"> controller</w:t>
      </w:r>
      <w:r w:rsidR="00566AA2">
        <w:rPr>
          <w:rFonts w:ascii="Times New Roman" w:hAnsi="Times New Roman" w:cs="Times New Roman"/>
          <w:sz w:val="24"/>
          <w:szCs w:val="24"/>
        </w:rPr>
        <w:t>,</w:t>
      </w:r>
      <w:r w:rsidR="0075486A">
        <w:rPr>
          <w:rFonts w:ascii="Times New Roman" w:hAnsi="Times New Roman" w:cs="Times New Roman"/>
          <w:sz w:val="24"/>
          <w:szCs w:val="24"/>
        </w:rPr>
        <w:t xml:space="preserve"> and data persistence</w:t>
      </w:r>
      <w:r w:rsidR="00954E86">
        <w:rPr>
          <w:rFonts w:ascii="Times New Roman" w:hAnsi="Times New Roman" w:cs="Times New Roman"/>
          <w:sz w:val="24"/>
          <w:szCs w:val="24"/>
        </w:rPr>
        <w:t xml:space="preserve">. </w:t>
      </w:r>
      <w:r w:rsidR="00542FD0">
        <w:rPr>
          <w:rFonts w:ascii="Times New Roman" w:hAnsi="Times New Roman" w:cs="Times New Roman"/>
          <w:sz w:val="24"/>
          <w:szCs w:val="24"/>
        </w:rPr>
        <w:t xml:space="preserve">This </w:t>
      </w:r>
      <w:r w:rsidR="002A5707">
        <w:rPr>
          <w:rFonts w:ascii="Times New Roman" w:hAnsi="Times New Roman" w:cs="Times New Roman"/>
          <w:sz w:val="24"/>
          <w:szCs w:val="24"/>
        </w:rPr>
        <w:t xml:space="preserve">modular approach helps </w:t>
      </w:r>
      <w:r w:rsidR="0086444E">
        <w:rPr>
          <w:rFonts w:ascii="Times New Roman" w:hAnsi="Times New Roman" w:cs="Times New Roman"/>
          <w:sz w:val="24"/>
          <w:szCs w:val="24"/>
        </w:rPr>
        <w:t>achiev</w:t>
      </w:r>
      <w:r w:rsidR="0095110D">
        <w:rPr>
          <w:rFonts w:ascii="Times New Roman" w:hAnsi="Times New Roman" w:cs="Times New Roman"/>
          <w:sz w:val="24"/>
          <w:szCs w:val="24"/>
        </w:rPr>
        <w:t>e</w:t>
      </w:r>
      <w:r w:rsidR="0086444E">
        <w:rPr>
          <w:rFonts w:ascii="Times New Roman" w:hAnsi="Times New Roman" w:cs="Times New Roman"/>
          <w:sz w:val="24"/>
          <w:szCs w:val="24"/>
        </w:rPr>
        <w:t xml:space="preserve"> loose coupling between user interface and business </w:t>
      </w:r>
      <w:r w:rsidR="0086444E" w:rsidRPr="00EE0521">
        <w:rPr>
          <w:rFonts w:ascii="Times New Roman" w:hAnsi="Times New Roman" w:cs="Times New Roman"/>
          <w:sz w:val="24"/>
          <w:szCs w:val="24"/>
        </w:rPr>
        <w:t>logic, and</w:t>
      </w:r>
      <w:r w:rsidR="00811BC6" w:rsidRPr="00EE0521">
        <w:rPr>
          <w:rFonts w:ascii="Times New Roman" w:hAnsi="Times New Roman" w:cs="Times New Roman"/>
          <w:sz w:val="24"/>
          <w:szCs w:val="24"/>
        </w:rPr>
        <w:t xml:space="preserve"> it</w:t>
      </w:r>
      <w:r w:rsidR="0086444E" w:rsidRPr="00EE0521">
        <w:rPr>
          <w:rFonts w:ascii="Times New Roman" w:hAnsi="Times New Roman" w:cs="Times New Roman"/>
          <w:sz w:val="24"/>
          <w:szCs w:val="24"/>
        </w:rPr>
        <w:t xml:space="preserve"> </w:t>
      </w:r>
      <w:r w:rsidR="0086444E">
        <w:rPr>
          <w:rFonts w:ascii="Times New Roman" w:hAnsi="Times New Roman" w:cs="Times New Roman"/>
          <w:sz w:val="24"/>
          <w:szCs w:val="24"/>
        </w:rPr>
        <w:t xml:space="preserve">facilitates ease in maintenance of application </w:t>
      </w:r>
      <w:r w:rsidR="0086444E" w:rsidRPr="00EE0521">
        <w:rPr>
          <w:rFonts w:ascii="Times New Roman" w:hAnsi="Times New Roman" w:cs="Times New Roman"/>
          <w:sz w:val="24"/>
          <w:szCs w:val="24"/>
        </w:rPr>
        <w:t xml:space="preserve">and </w:t>
      </w:r>
      <w:r w:rsidR="00F0380A">
        <w:rPr>
          <w:rFonts w:ascii="Times New Roman" w:hAnsi="Times New Roman" w:cs="Times New Roman"/>
          <w:sz w:val="24"/>
          <w:szCs w:val="24"/>
        </w:rPr>
        <w:t>independence in upgrading the application.</w:t>
      </w:r>
    </w:p>
    <w:p w14:paraId="173D63FC" w14:textId="73613CFE" w:rsidR="00811BC6" w:rsidRDefault="00A07AA1" w:rsidP="000D4CBF">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project showcases the benefits of using MVC architecture, Spring MVC Framework, and Restful service integration. </w:t>
      </w:r>
      <w:r w:rsidR="005F51F8">
        <w:rPr>
          <w:rFonts w:ascii="Times New Roman" w:hAnsi="Times New Roman" w:cs="Times New Roman"/>
          <w:sz w:val="24"/>
          <w:szCs w:val="24"/>
        </w:rPr>
        <w:t>It</w:t>
      </w:r>
      <w:r>
        <w:rPr>
          <w:rFonts w:ascii="Times New Roman" w:hAnsi="Times New Roman" w:cs="Times New Roman"/>
          <w:sz w:val="24"/>
          <w:szCs w:val="24"/>
        </w:rPr>
        <w:t xml:space="preserve"> reflects upon the system analysis and design models built by using Object Oriented Analysis and Design methodology and </w:t>
      </w:r>
      <w:r w:rsidRPr="00546392">
        <w:rPr>
          <w:rFonts w:ascii="Times New Roman" w:hAnsi="Times New Roman" w:cs="Times New Roman"/>
          <w:sz w:val="24"/>
          <w:szCs w:val="24"/>
        </w:rPr>
        <w:t>Unified Modeling Language (UML)</w:t>
      </w:r>
      <w:r w:rsidRPr="009E77F2">
        <w:rPr>
          <w:rFonts w:ascii="Times New Roman" w:hAnsi="Times New Roman" w:cs="Times New Roman"/>
          <w:color w:val="4472C4" w:themeColor="accent5"/>
          <w:sz w:val="24"/>
          <w:szCs w:val="24"/>
        </w:rPr>
        <w:t xml:space="preserve"> </w:t>
      </w:r>
      <w:r>
        <w:rPr>
          <w:rFonts w:ascii="Times New Roman" w:hAnsi="Times New Roman" w:cs="Times New Roman"/>
          <w:color w:val="000000" w:themeColor="text1"/>
          <w:sz w:val="24"/>
          <w:szCs w:val="24"/>
        </w:rPr>
        <w:t>diagrams</w:t>
      </w:r>
      <w:r w:rsidR="00811BC6" w:rsidRPr="00107DEF">
        <w:rPr>
          <w:rFonts w:ascii="Times New Roman" w:hAnsi="Times New Roman" w:cs="Times New Roman"/>
          <w:b/>
          <w:sz w:val="24"/>
          <w:szCs w:val="24"/>
        </w:rPr>
        <w:t>.</w:t>
      </w:r>
    </w:p>
    <w:p w14:paraId="293181CE" w14:textId="694D77C1" w:rsidR="00FE1105" w:rsidRDefault="00A207E3" w:rsidP="000D4CBF">
      <w:pPr>
        <w:spacing w:after="0" w:line="480" w:lineRule="auto"/>
        <w:ind w:firstLine="720"/>
        <w:rPr>
          <w:rFonts w:ascii="Times New Roman" w:hAnsi="Times New Roman" w:cs="Times New Roman"/>
          <w:sz w:val="24"/>
          <w:szCs w:val="24"/>
        </w:rPr>
      </w:pPr>
      <w:r w:rsidRPr="00D8162D">
        <w:rPr>
          <w:rFonts w:ascii="Times New Roman" w:hAnsi="Times New Roman" w:cs="Times New Roman"/>
          <w:color w:val="000000" w:themeColor="text1"/>
          <w:sz w:val="24"/>
          <w:szCs w:val="24"/>
        </w:rPr>
        <w:t>T</w:t>
      </w:r>
      <w:r w:rsidR="0031089F" w:rsidRPr="00D8162D">
        <w:rPr>
          <w:rFonts w:ascii="Times New Roman" w:hAnsi="Times New Roman" w:cs="Times New Roman"/>
          <w:color w:val="000000" w:themeColor="text1"/>
          <w:sz w:val="24"/>
          <w:szCs w:val="24"/>
        </w:rPr>
        <w:t>he</w:t>
      </w:r>
      <w:r w:rsidRPr="00BC77A7">
        <w:rPr>
          <w:rFonts w:ascii="Times New Roman" w:hAnsi="Times New Roman" w:cs="Times New Roman"/>
          <w:sz w:val="24"/>
          <w:szCs w:val="24"/>
        </w:rPr>
        <w:t xml:space="preserve"> application </w:t>
      </w:r>
      <w:r w:rsidR="00A47784">
        <w:rPr>
          <w:rFonts w:ascii="Times New Roman" w:hAnsi="Times New Roman" w:cs="Times New Roman"/>
          <w:sz w:val="24"/>
          <w:szCs w:val="24"/>
        </w:rPr>
        <w:t>presents</w:t>
      </w:r>
      <w:r w:rsidR="00500E41">
        <w:rPr>
          <w:rFonts w:ascii="Times New Roman" w:hAnsi="Times New Roman" w:cs="Times New Roman"/>
          <w:sz w:val="24"/>
          <w:szCs w:val="24"/>
        </w:rPr>
        <w:t xml:space="preserve"> travel </w:t>
      </w:r>
      <w:r w:rsidR="00A47784">
        <w:rPr>
          <w:rFonts w:ascii="Times New Roman" w:hAnsi="Times New Roman" w:cs="Times New Roman"/>
          <w:sz w:val="24"/>
          <w:szCs w:val="24"/>
        </w:rPr>
        <w:t>data</w:t>
      </w:r>
      <w:r w:rsidR="00500E41">
        <w:rPr>
          <w:rFonts w:ascii="Times New Roman" w:hAnsi="Times New Roman" w:cs="Times New Roman"/>
          <w:sz w:val="24"/>
          <w:szCs w:val="24"/>
        </w:rPr>
        <w:t xml:space="preserve"> from </w:t>
      </w:r>
      <w:r w:rsidR="00500E41" w:rsidRPr="00100FF5">
        <w:rPr>
          <w:rFonts w:ascii="Times New Roman" w:hAnsi="Times New Roman" w:cs="Times New Roman"/>
          <w:sz w:val="24"/>
          <w:szCs w:val="24"/>
        </w:rPr>
        <w:t>different travel modes</w:t>
      </w:r>
      <w:r w:rsidR="00500E41" w:rsidRPr="00E22D3D">
        <w:rPr>
          <w:rFonts w:ascii="Times New Roman" w:hAnsi="Times New Roman" w:cs="Times New Roman"/>
          <w:color w:val="2F5496" w:themeColor="accent5" w:themeShade="BF"/>
          <w:sz w:val="24"/>
          <w:szCs w:val="24"/>
        </w:rPr>
        <w:t xml:space="preserve"> </w:t>
      </w:r>
      <w:r w:rsidR="00A47784">
        <w:rPr>
          <w:rFonts w:ascii="Times New Roman" w:hAnsi="Times New Roman" w:cs="Times New Roman"/>
          <w:sz w:val="24"/>
          <w:szCs w:val="24"/>
        </w:rPr>
        <w:t>in</w:t>
      </w:r>
      <w:r w:rsidR="00500E41">
        <w:rPr>
          <w:rFonts w:ascii="Times New Roman" w:hAnsi="Times New Roman" w:cs="Times New Roman"/>
          <w:sz w:val="24"/>
          <w:szCs w:val="24"/>
        </w:rPr>
        <w:t xml:space="preserve"> </w:t>
      </w:r>
      <w:r w:rsidR="00100746">
        <w:rPr>
          <w:rFonts w:ascii="Times New Roman" w:hAnsi="Times New Roman" w:cs="Times New Roman"/>
          <w:sz w:val="24"/>
          <w:szCs w:val="24"/>
        </w:rPr>
        <w:t xml:space="preserve">a </w:t>
      </w:r>
      <w:r w:rsidR="00500E41">
        <w:rPr>
          <w:rFonts w:ascii="Times New Roman" w:hAnsi="Times New Roman" w:cs="Times New Roman"/>
          <w:sz w:val="24"/>
          <w:szCs w:val="24"/>
        </w:rPr>
        <w:t xml:space="preserve">unified view for efficient decision making. </w:t>
      </w:r>
      <w:r w:rsidR="00576B73">
        <w:rPr>
          <w:rFonts w:ascii="Times New Roman" w:hAnsi="Times New Roman" w:cs="Times New Roman"/>
          <w:sz w:val="24"/>
          <w:szCs w:val="24"/>
        </w:rPr>
        <w:t>User</w:t>
      </w:r>
      <w:r w:rsidR="00A36903">
        <w:rPr>
          <w:rFonts w:ascii="Times New Roman" w:hAnsi="Times New Roman" w:cs="Times New Roman"/>
          <w:sz w:val="24"/>
          <w:szCs w:val="24"/>
        </w:rPr>
        <w:t>s</w:t>
      </w:r>
      <w:r w:rsidR="00500E41">
        <w:rPr>
          <w:rFonts w:ascii="Times New Roman" w:hAnsi="Times New Roman" w:cs="Times New Roman"/>
          <w:sz w:val="24"/>
          <w:szCs w:val="24"/>
        </w:rPr>
        <w:t xml:space="preserve"> </w:t>
      </w:r>
      <w:r w:rsidR="00500E41" w:rsidRPr="00100FF5">
        <w:rPr>
          <w:rFonts w:ascii="Times New Roman" w:hAnsi="Times New Roman" w:cs="Times New Roman"/>
          <w:sz w:val="24"/>
          <w:szCs w:val="24"/>
        </w:rPr>
        <w:t>can</w:t>
      </w:r>
      <w:r w:rsidR="00500E41" w:rsidRPr="00100FF5">
        <w:rPr>
          <w:rFonts w:ascii="Times New Roman" w:hAnsi="Times New Roman" w:cs="Times New Roman"/>
          <w:b/>
          <w:sz w:val="24"/>
          <w:szCs w:val="24"/>
        </w:rPr>
        <w:t xml:space="preserve"> </w:t>
      </w:r>
      <w:r w:rsidR="00500E41">
        <w:rPr>
          <w:rFonts w:ascii="Times New Roman" w:hAnsi="Times New Roman" w:cs="Times New Roman"/>
          <w:sz w:val="24"/>
          <w:szCs w:val="24"/>
        </w:rPr>
        <w:t xml:space="preserve">schedule future travel </w:t>
      </w:r>
      <w:r w:rsidR="00100746">
        <w:rPr>
          <w:rFonts w:ascii="Times New Roman" w:hAnsi="Times New Roman" w:cs="Times New Roman"/>
          <w:sz w:val="24"/>
          <w:szCs w:val="24"/>
        </w:rPr>
        <w:t xml:space="preserve">plans </w:t>
      </w:r>
      <w:r w:rsidR="00500E41">
        <w:rPr>
          <w:rFonts w:ascii="Times New Roman" w:hAnsi="Times New Roman" w:cs="Times New Roman"/>
          <w:sz w:val="24"/>
          <w:szCs w:val="24"/>
        </w:rPr>
        <w:t xml:space="preserve">and </w:t>
      </w:r>
      <w:r w:rsidR="00DB246A">
        <w:rPr>
          <w:rFonts w:ascii="Times New Roman" w:hAnsi="Times New Roman" w:cs="Times New Roman"/>
          <w:sz w:val="24"/>
          <w:szCs w:val="24"/>
        </w:rPr>
        <w:t xml:space="preserve">get </w:t>
      </w:r>
      <w:r w:rsidR="00500E41">
        <w:rPr>
          <w:rFonts w:ascii="Times New Roman" w:hAnsi="Times New Roman" w:cs="Times New Roman"/>
          <w:sz w:val="24"/>
          <w:szCs w:val="24"/>
        </w:rPr>
        <w:t>notif</w:t>
      </w:r>
      <w:r w:rsidR="00DB246A">
        <w:rPr>
          <w:rFonts w:ascii="Times New Roman" w:hAnsi="Times New Roman" w:cs="Times New Roman"/>
          <w:sz w:val="24"/>
          <w:szCs w:val="24"/>
        </w:rPr>
        <w:t>ied</w:t>
      </w:r>
      <w:r w:rsidR="00100746">
        <w:rPr>
          <w:rFonts w:ascii="Times New Roman" w:hAnsi="Times New Roman" w:cs="Times New Roman"/>
          <w:sz w:val="24"/>
          <w:szCs w:val="24"/>
        </w:rPr>
        <w:t xml:space="preserve"> about</w:t>
      </w:r>
      <w:r w:rsidR="00500E41">
        <w:rPr>
          <w:rFonts w:ascii="Times New Roman" w:hAnsi="Times New Roman" w:cs="Times New Roman"/>
          <w:sz w:val="24"/>
          <w:szCs w:val="24"/>
        </w:rPr>
        <w:t xml:space="preserve"> </w:t>
      </w:r>
      <w:r w:rsidR="00A36903">
        <w:rPr>
          <w:rFonts w:ascii="Times New Roman" w:hAnsi="Times New Roman" w:cs="Times New Roman"/>
          <w:sz w:val="24"/>
          <w:szCs w:val="24"/>
        </w:rPr>
        <w:t>those plans.</w:t>
      </w:r>
    </w:p>
    <w:p w14:paraId="6B4D8BB5" w14:textId="77777777" w:rsidR="00FE1105" w:rsidRDefault="00FE1105" w:rsidP="00EC32F5">
      <w:pPr>
        <w:jc w:val="center"/>
        <w:rPr>
          <w:rFonts w:ascii="Times New Roman" w:hAnsi="Times New Roman" w:cs="Times New Roman"/>
          <w:sz w:val="24"/>
          <w:szCs w:val="24"/>
        </w:rPr>
      </w:pPr>
    </w:p>
    <w:p w14:paraId="18F590B9" w14:textId="77777777" w:rsidR="00FE1105" w:rsidRDefault="00FE1105" w:rsidP="00EC32F5">
      <w:pPr>
        <w:jc w:val="center"/>
        <w:rPr>
          <w:rFonts w:ascii="Times New Roman" w:hAnsi="Times New Roman" w:cs="Times New Roman"/>
          <w:sz w:val="24"/>
          <w:szCs w:val="24"/>
        </w:rPr>
      </w:pPr>
    </w:p>
    <w:p w14:paraId="1FBDC753" w14:textId="77777777" w:rsidR="00FE1105" w:rsidRDefault="00FE1105" w:rsidP="00FC63C0">
      <w:pPr>
        <w:spacing w:after="0" w:line="480" w:lineRule="auto"/>
        <w:jc w:val="center"/>
        <w:rPr>
          <w:rFonts w:ascii="Times New Roman" w:hAnsi="Times New Roman" w:cs="Times New Roman"/>
          <w:b/>
          <w:sz w:val="24"/>
          <w:szCs w:val="24"/>
        </w:rPr>
      </w:pPr>
      <w:r>
        <w:rPr>
          <w:rFonts w:ascii="Times New Roman" w:hAnsi="Times New Roman" w:cs="Times New Roman"/>
          <w:sz w:val="24"/>
          <w:szCs w:val="24"/>
        </w:rPr>
        <w:br w:type="page"/>
      </w:r>
      <w:r w:rsidRPr="00FE1105">
        <w:rPr>
          <w:rFonts w:ascii="Times New Roman" w:hAnsi="Times New Roman" w:cs="Times New Roman"/>
          <w:b/>
          <w:sz w:val="24"/>
          <w:szCs w:val="24"/>
        </w:rPr>
        <w:lastRenderedPageBreak/>
        <w:t>TABLE OF CONTENTS</w:t>
      </w:r>
    </w:p>
    <w:p w14:paraId="4E9484E2" w14:textId="2137E8F7" w:rsidR="00FE1105" w:rsidRDefault="00FE1105" w:rsidP="00FC63C0">
      <w:pPr>
        <w:spacing w:after="0" w:line="480" w:lineRule="auto"/>
        <w:rPr>
          <w:rFonts w:ascii="Times New Roman" w:hAnsi="Times New Roman" w:cs="Times New Roman"/>
          <w:sz w:val="24"/>
          <w:szCs w:val="24"/>
        </w:rPr>
      </w:pPr>
      <w:r>
        <w:rPr>
          <w:rFonts w:ascii="Times New Roman" w:hAnsi="Times New Roman" w:cs="Times New Roman"/>
          <w:sz w:val="24"/>
          <w:szCs w:val="24"/>
        </w:rPr>
        <w:t>ABSTRACT</w:t>
      </w:r>
      <w:r w:rsidR="00E32088">
        <w:rPr>
          <w:rFonts w:ascii="Times New Roman" w:hAnsi="Times New Roman" w:cs="Times New Roman"/>
          <w:sz w:val="24"/>
          <w:szCs w:val="24"/>
        </w:rPr>
        <w:t>………………………………………………………</w:t>
      </w:r>
      <w:r w:rsidR="008C324D">
        <w:rPr>
          <w:rFonts w:ascii="Times New Roman" w:hAnsi="Times New Roman" w:cs="Times New Roman"/>
          <w:sz w:val="24"/>
          <w:szCs w:val="24"/>
        </w:rPr>
        <w:t>..</w:t>
      </w:r>
      <w:r w:rsidR="00E32088">
        <w:rPr>
          <w:rFonts w:ascii="Times New Roman" w:hAnsi="Times New Roman" w:cs="Times New Roman"/>
          <w:sz w:val="24"/>
          <w:szCs w:val="24"/>
        </w:rPr>
        <w:t>…………………</w:t>
      </w:r>
      <w:r w:rsidR="000C3F09">
        <w:rPr>
          <w:rFonts w:ascii="Times New Roman" w:hAnsi="Times New Roman" w:cs="Times New Roman"/>
          <w:sz w:val="24"/>
          <w:szCs w:val="24"/>
        </w:rPr>
        <w:t>….</w:t>
      </w:r>
      <w:r w:rsidR="00E32088">
        <w:rPr>
          <w:rFonts w:ascii="Times New Roman" w:hAnsi="Times New Roman" w:cs="Times New Roman"/>
          <w:sz w:val="24"/>
          <w:szCs w:val="24"/>
        </w:rPr>
        <w:t>………</w:t>
      </w:r>
      <w:r w:rsidR="001F60C2">
        <w:rPr>
          <w:rFonts w:ascii="Times New Roman" w:hAnsi="Times New Roman" w:cs="Times New Roman"/>
          <w:sz w:val="24"/>
          <w:szCs w:val="24"/>
        </w:rPr>
        <w:t xml:space="preserve"> </w:t>
      </w:r>
      <w:r w:rsidR="006F2068">
        <w:rPr>
          <w:rFonts w:ascii="Times New Roman" w:hAnsi="Times New Roman" w:cs="Times New Roman"/>
          <w:sz w:val="24"/>
          <w:szCs w:val="24"/>
        </w:rPr>
        <w:t>ii</w:t>
      </w:r>
    </w:p>
    <w:p w14:paraId="32BAA1C0" w14:textId="031A6AA8" w:rsidR="00FE1105" w:rsidRDefault="00FE1105" w:rsidP="005B596E">
      <w:pPr>
        <w:spacing w:after="0" w:line="480" w:lineRule="auto"/>
        <w:rPr>
          <w:rFonts w:ascii="Times New Roman" w:hAnsi="Times New Roman" w:cs="Times New Roman"/>
          <w:sz w:val="24"/>
          <w:szCs w:val="24"/>
        </w:rPr>
      </w:pPr>
      <w:r>
        <w:rPr>
          <w:rFonts w:ascii="Times New Roman" w:hAnsi="Times New Roman" w:cs="Times New Roman"/>
          <w:sz w:val="24"/>
          <w:szCs w:val="24"/>
        </w:rPr>
        <w:t>LIST OF TABLES</w:t>
      </w:r>
      <w:r w:rsidR="008C324D">
        <w:rPr>
          <w:rFonts w:ascii="Times New Roman" w:hAnsi="Times New Roman" w:cs="Times New Roman"/>
          <w:sz w:val="24"/>
          <w:szCs w:val="24"/>
        </w:rPr>
        <w:t>……………………………………………………</w:t>
      </w:r>
      <w:r w:rsidR="00E32088">
        <w:rPr>
          <w:rFonts w:ascii="Times New Roman" w:hAnsi="Times New Roman" w:cs="Times New Roman"/>
          <w:sz w:val="24"/>
          <w:szCs w:val="24"/>
        </w:rPr>
        <w:t>……………</w:t>
      </w:r>
      <w:r w:rsidR="000C3F09">
        <w:rPr>
          <w:rFonts w:ascii="Times New Roman" w:hAnsi="Times New Roman" w:cs="Times New Roman"/>
          <w:sz w:val="24"/>
          <w:szCs w:val="24"/>
        </w:rPr>
        <w:t>…..</w:t>
      </w:r>
      <w:r w:rsidR="00E32088">
        <w:rPr>
          <w:rFonts w:ascii="Times New Roman" w:hAnsi="Times New Roman" w:cs="Times New Roman"/>
          <w:sz w:val="24"/>
          <w:szCs w:val="24"/>
        </w:rPr>
        <w:t>………...</w:t>
      </w:r>
      <w:r w:rsidR="006F2068">
        <w:rPr>
          <w:rFonts w:ascii="Times New Roman" w:hAnsi="Times New Roman" w:cs="Times New Roman"/>
          <w:sz w:val="24"/>
          <w:szCs w:val="24"/>
        </w:rPr>
        <w:t xml:space="preserve"> iv</w:t>
      </w:r>
    </w:p>
    <w:p w14:paraId="3CDC1FD0" w14:textId="2CFBE2EF" w:rsidR="00FE1105" w:rsidRDefault="003A7BF1" w:rsidP="005B596E">
      <w:pPr>
        <w:spacing w:after="0" w:line="480" w:lineRule="auto"/>
        <w:rPr>
          <w:rFonts w:ascii="Times New Roman" w:hAnsi="Times New Roman" w:cs="Times New Roman"/>
          <w:sz w:val="24"/>
          <w:szCs w:val="24"/>
        </w:rPr>
      </w:pPr>
      <w:r>
        <w:rPr>
          <w:rFonts w:ascii="Times New Roman" w:hAnsi="Times New Roman" w:cs="Times New Roman"/>
          <w:sz w:val="24"/>
          <w:szCs w:val="24"/>
        </w:rPr>
        <w:t>LIST OF FIGURES……………………………………………</w:t>
      </w:r>
      <w:r w:rsidR="000C3F09">
        <w:rPr>
          <w:rFonts w:ascii="Times New Roman" w:hAnsi="Times New Roman" w:cs="Times New Roman"/>
          <w:sz w:val="24"/>
          <w:szCs w:val="24"/>
        </w:rPr>
        <w:t>….</w:t>
      </w:r>
      <w:r>
        <w:rPr>
          <w:rFonts w:ascii="Times New Roman" w:hAnsi="Times New Roman" w:cs="Times New Roman"/>
          <w:sz w:val="24"/>
          <w:szCs w:val="24"/>
        </w:rPr>
        <w:t>………</w:t>
      </w:r>
      <w:r w:rsidR="008C324D">
        <w:rPr>
          <w:rFonts w:ascii="Times New Roman" w:hAnsi="Times New Roman" w:cs="Times New Roman"/>
          <w:sz w:val="24"/>
          <w:szCs w:val="24"/>
        </w:rPr>
        <w:t>..</w:t>
      </w:r>
      <w:r>
        <w:rPr>
          <w:rFonts w:ascii="Times New Roman" w:hAnsi="Times New Roman" w:cs="Times New Roman"/>
          <w:sz w:val="24"/>
          <w:szCs w:val="24"/>
        </w:rPr>
        <w:t>…………………….</w:t>
      </w:r>
      <w:r w:rsidR="00E32088">
        <w:rPr>
          <w:rFonts w:ascii="Times New Roman" w:hAnsi="Times New Roman" w:cs="Times New Roman"/>
          <w:sz w:val="24"/>
          <w:szCs w:val="24"/>
        </w:rPr>
        <w:t xml:space="preserve"> v</w:t>
      </w:r>
    </w:p>
    <w:p w14:paraId="63BD38F7" w14:textId="37DA9E51" w:rsidR="00FE1105" w:rsidRDefault="00FE1105" w:rsidP="005B596E">
      <w:pPr>
        <w:spacing w:after="0" w:line="480" w:lineRule="auto"/>
        <w:rPr>
          <w:rFonts w:ascii="Times New Roman" w:hAnsi="Times New Roman" w:cs="Times New Roman"/>
          <w:sz w:val="24"/>
          <w:szCs w:val="24"/>
        </w:rPr>
      </w:pPr>
      <w:r>
        <w:rPr>
          <w:rFonts w:ascii="Times New Roman" w:hAnsi="Times New Roman" w:cs="Times New Roman"/>
          <w:sz w:val="24"/>
          <w:szCs w:val="24"/>
        </w:rPr>
        <w:t>LIST OF ABBREVIATIONS</w:t>
      </w:r>
      <w:r w:rsidR="00C1478F">
        <w:rPr>
          <w:rFonts w:ascii="Times New Roman" w:hAnsi="Times New Roman" w:cs="Times New Roman"/>
          <w:sz w:val="24"/>
          <w:szCs w:val="24"/>
        </w:rPr>
        <w:t>…………………………………</w:t>
      </w:r>
      <w:r w:rsidR="000C3F09">
        <w:rPr>
          <w:rFonts w:ascii="Times New Roman" w:hAnsi="Times New Roman" w:cs="Times New Roman"/>
          <w:sz w:val="24"/>
          <w:szCs w:val="24"/>
        </w:rPr>
        <w:t>….</w:t>
      </w:r>
      <w:r w:rsidR="00C1478F">
        <w:rPr>
          <w:rFonts w:ascii="Times New Roman" w:hAnsi="Times New Roman" w:cs="Times New Roman"/>
          <w:sz w:val="24"/>
          <w:szCs w:val="24"/>
        </w:rPr>
        <w:t>……………………………</w:t>
      </w:r>
      <w:r w:rsidR="00CE47CF">
        <w:rPr>
          <w:rFonts w:ascii="Times New Roman" w:hAnsi="Times New Roman" w:cs="Times New Roman"/>
          <w:sz w:val="24"/>
          <w:szCs w:val="24"/>
        </w:rPr>
        <w:t>.</w:t>
      </w:r>
      <w:r w:rsidR="00C1478F">
        <w:rPr>
          <w:rFonts w:ascii="Times New Roman" w:hAnsi="Times New Roman" w:cs="Times New Roman"/>
          <w:sz w:val="24"/>
          <w:szCs w:val="24"/>
        </w:rPr>
        <w:t xml:space="preserve"> </w:t>
      </w:r>
      <w:r w:rsidR="00E32088">
        <w:rPr>
          <w:rFonts w:ascii="Times New Roman" w:hAnsi="Times New Roman" w:cs="Times New Roman"/>
          <w:sz w:val="24"/>
          <w:szCs w:val="24"/>
        </w:rPr>
        <w:t>vi</w:t>
      </w:r>
      <w:r w:rsidR="008C324D">
        <w:rPr>
          <w:rFonts w:ascii="Times New Roman" w:hAnsi="Times New Roman" w:cs="Times New Roman"/>
          <w:sz w:val="24"/>
          <w:szCs w:val="24"/>
        </w:rPr>
        <w:t>i</w:t>
      </w:r>
    </w:p>
    <w:p w14:paraId="6D3F43BA" w14:textId="0B3CF6ED" w:rsidR="00FE1105" w:rsidRDefault="00EA07AD" w:rsidP="006E1A35">
      <w:pPr>
        <w:tabs>
          <w:tab w:val="left" w:pos="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1. INTRODUCTION</w:t>
      </w:r>
      <w:r w:rsidR="00216B87">
        <w:rPr>
          <w:rFonts w:ascii="Times New Roman" w:hAnsi="Times New Roman" w:cs="Times New Roman"/>
          <w:sz w:val="24"/>
          <w:szCs w:val="24"/>
        </w:rPr>
        <w:t>…………………………………………</w:t>
      </w:r>
      <w:r w:rsidR="000C3F09">
        <w:rPr>
          <w:rFonts w:ascii="Times New Roman" w:hAnsi="Times New Roman" w:cs="Times New Roman"/>
          <w:sz w:val="24"/>
          <w:szCs w:val="24"/>
        </w:rPr>
        <w:t>….</w:t>
      </w:r>
      <w:r w:rsidR="00216B87">
        <w:rPr>
          <w:rFonts w:ascii="Times New Roman" w:hAnsi="Times New Roman" w:cs="Times New Roman"/>
          <w:sz w:val="24"/>
          <w:szCs w:val="24"/>
        </w:rPr>
        <w:t>…………</w:t>
      </w:r>
      <w:r w:rsidR="008C324D">
        <w:rPr>
          <w:rFonts w:ascii="Times New Roman" w:hAnsi="Times New Roman" w:cs="Times New Roman"/>
          <w:sz w:val="24"/>
          <w:szCs w:val="24"/>
        </w:rPr>
        <w:t>...</w:t>
      </w:r>
      <w:r w:rsidR="00216B87">
        <w:rPr>
          <w:rFonts w:ascii="Times New Roman" w:hAnsi="Times New Roman" w:cs="Times New Roman"/>
          <w:sz w:val="24"/>
          <w:szCs w:val="24"/>
        </w:rPr>
        <w:t>…</w:t>
      </w:r>
      <w:r w:rsidR="00CE47CF">
        <w:rPr>
          <w:rFonts w:ascii="Times New Roman" w:hAnsi="Times New Roman" w:cs="Times New Roman"/>
          <w:sz w:val="24"/>
          <w:szCs w:val="24"/>
        </w:rPr>
        <w:t>……</w:t>
      </w:r>
      <w:r w:rsidR="00C62FFF">
        <w:rPr>
          <w:rFonts w:ascii="Times New Roman" w:hAnsi="Times New Roman" w:cs="Times New Roman"/>
          <w:sz w:val="24"/>
          <w:szCs w:val="24"/>
        </w:rPr>
        <w:t>.</w:t>
      </w:r>
      <w:r w:rsidR="00CE47CF">
        <w:rPr>
          <w:rFonts w:ascii="Times New Roman" w:hAnsi="Times New Roman" w:cs="Times New Roman"/>
          <w:sz w:val="24"/>
          <w:szCs w:val="24"/>
        </w:rPr>
        <w:t>….</w:t>
      </w:r>
      <w:r w:rsidR="00216B87">
        <w:rPr>
          <w:rFonts w:ascii="Times New Roman" w:hAnsi="Times New Roman" w:cs="Times New Roman"/>
          <w:sz w:val="24"/>
          <w:szCs w:val="24"/>
        </w:rPr>
        <w:t>……</w:t>
      </w:r>
      <w:r w:rsidR="00224D59">
        <w:rPr>
          <w:rFonts w:ascii="Times New Roman" w:hAnsi="Times New Roman" w:cs="Times New Roman"/>
          <w:sz w:val="24"/>
          <w:szCs w:val="24"/>
        </w:rPr>
        <w:t>.</w:t>
      </w:r>
      <w:r w:rsidR="00670E84">
        <w:rPr>
          <w:rFonts w:ascii="Times New Roman" w:hAnsi="Times New Roman" w:cs="Times New Roman"/>
          <w:sz w:val="24"/>
          <w:szCs w:val="24"/>
        </w:rPr>
        <w:t>.</w:t>
      </w:r>
      <w:r w:rsidR="00216B87">
        <w:rPr>
          <w:rFonts w:ascii="Times New Roman" w:hAnsi="Times New Roman" w:cs="Times New Roman"/>
          <w:sz w:val="24"/>
          <w:szCs w:val="24"/>
        </w:rPr>
        <w:t xml:space="preserve"> 1</w:t>
      </w:r>
    </w:p>
    <w:p w14:paraId="2F163B45" w14:textId="3E054506" w:rsidR="00EA07AD" w:rsidRDefault="00EA07AD" w:rsidP="006E1A35">
      <w:pPr>
        <w:tabs>
          <w:tab w:val="left" w:pos="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2. SYSTEM ANALYSIS</w:t>
      </w:r>
      <w:r w:rsidR="00286EE7">
        <w:rPr>
          <w:rFonts w:ascii="Times New Roman" w:hAnsi="Times New Roman" w:cs="Times New Roman"/>
          <w:sz w:val="24"/>
          <w:szCs w:val="24"/>
        </w:rPr>
        <w:t xml:space="preserve"> AND DESIGN</w:t>
      </w:r>
      <w:r w:rsidR="00224D59">
        <w:rPr>
          <w:rFonts w:ascii="Times New Roman" w:hAnsi="Times New Roman" w:cs="Times New Roman"/>
          <w:sz w:val="24"/>
          <w:szCs w:val="24"/>
        </w:rPr>
        <w:t>……………………</w:t>
      </w:r>
      <w:r w:rsidR="000C3F09">
        <w:rPr>
          <w:rFonts w:ascii="Times New Roman" w:hAnsi="Times New Roman" w:cs="Times New Roman"/>
          <w:sz w:val="24"/>
          <w:szCs w:val="24"/>
        </w:rPr>
        <w:t>….</w:t>
      </w:r>
      <w:r w:rsidR="00224D59">
        <w:rPr>
          <w:rFonts w:ascii="Times New Roman" w:hAnsi="Times New Roman" w:cs="Times New Roman"/>
          <w:sz w:val="24"/>
          <w:szCs w:val="24"/>
        </w:rPr>
        <w:t>…………………</w:t>
      </w:r>
      <w:r w:rsidR="00D225EC">
        <w:rPr>
          <w:rFonts w:ascii="Times New Roman" w:hAnsi="Times New Roman" w:cs="Times New Roman"/>
          <w:sz w:val="24"/>
          <w:szCs w:val="24"/>
        </w:rPr>
        <w:t>...</w:t>
      </w:r>
      <w:r w:rsidR="00224D59">
        <w:rPr>
          <w:rFonts w:ascii="Times New Roman" w:hAnsi="Times New Roman" w:cs="Times New Roman"/>
          <w:sz w:val="24"/>
          <w:szCs w:val="24"/>
        </w:rPr>
        <w:t>…………</w:t>
      </w:r>
      <w:r w:rsidR="003E69D3">
        <w:rPr>
          <w:rFonts w:ascii="Times New Roman" w:hAnsi="Times New Roman" w:cs="Times New Roman"/>
          <w:sz w:val="24"/>
          <w:szCs w:val="24"/>
        </w:rPr>
        <w:t xml:space="preserve"> </w:t>
      </w:r>
      <w:r w:rsidR="00972DE6">
        <w:rPr>
          <w:rFonts w:ascii="Times New Roman" w:hAnsi="Times New Roman" w:cs="Times New Roman"/>
          <w:sz w:val="24"/>
          <w:szCs w:val="24"/>
        </w:rPr>
        <w:t>4</w:t>
      </w:r>
    </w:p>
    <w:p w14:paraId="02EC93EC" w14:textId="4858C823" w:rsidR="00EA07AD" w:rsidRDefault="00EA07AD" w:rsidP="006E1A35">
      <w:pPr>
        <w:tabs>
          <w:tab w:val="left" w:pos="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 xml:space="preserve">3. </w:t>
      </w:r>
      <w:r w:rsidR="009F0E17">
        <w:rPr>
          <w:rFonts w:ascii="Times New Roman" w:hAnsi="Times New Roman" w:cs="Times New Roman"/>
          <w:sz w:val="24"/>
          <w:szCs w:val="24"/>
        </w:rPr>
        <w:t>WEB TECHNOLOGIES</w:t>
      </w:r>
      <w:r w:rsidR="003E69D3">
        <w:rPr>
          <w:rFonts w:ascii="Times New Roman" w:hAnsi="Times New Roman" w:cs="Times New Roman"/>
          <w:sz w:val="24"/>
          <w:szCs w:val="24"/>
        </w:rPr>
        <w:t>………………………………</w:t>
      </w:r>
      <w:r w:rsidR="006B4D54">
        <w:rPr>
          <w:rFonts w:ascii="Times New Roman" w:hAnsi="Times New Roman" w:cs="Times New Roman"/>
          <w:sz w:val="24"/>
          <w:szCs w:val="24"/>
        </w:rPr>
        <w:t>……..</w:t>
      </w:r>
      <w:r w:rsidR="00CE47CF">
        <w:rPr>
          <w:rFonts w:ascii="Times New Roman" w:hAnsi="Times New Roman" w:cs="Times New Roman"/>
          <w:sz w:val="24"/>
          <w:szCs w:val="24"/>
        </w:rPr>
        <w:t>…</w:t>
      </w:r>
      <w:r w:rsidR="000C3F09">
        <w:rPr>
          <w:rFonts w:ascii="Times New Roman" w:hAnsi="Times New Roman" w:cs="Times New Roman"/>
          <w:sz w:val="24"/>
          <w:szCs w:val="24"/>
        </w:rPr>
        <w:t>…..</w:t>
      </w:r>
      <w:r w:rsidR="00534A6B">
        <w:rPr>
          <w:rFonts w:ascii="Times New Roman" w:hAnsi="Times New Roman" w:cs="Times New Roman"/>
          <w:sz w:val="24"/>
          <w:szCs w:val="24"/>
        </w:rPr>
        <w:t>…</w:t>
      </w:r>
      <w:r w:rsidR="00CE47CF">
        <w:rPr>
          <w:rFonts w:ascii="Times New Roman" w:hAnsi="Times New Roman" w:cs="Times New Roman"/>
          <w:sz w:val="24"/>
          <w:szCs w:val="24"/>
        </w:rPr>
        <w:t>……..</w:t>
      </w:r>
      <w:r w:rsidR="003E69D3">
        <w:rPr>
          <w:rFonts w:ascii="Times New Roman" w:hAnsi="Times New Roman" w:cs="Times New Roman"/>
          <w:sz w:val="24"/>
          <w:szCs w:val="24"/>
        </w:rPr>
        <w:t>…………</w:t>
      </w:r>
      <w:r w:rsidR="00900621">
        <w:rPr>
          <w:rFonts w:ascii="Times New Roman" w:hAnsi="Times New Roman" w:cs="Times New Roman"/>
          <w:sz w:val="24"/>
          <w:szCs w:val="24"/>
        </w:rPr>
        <w:t>..</w:t>
      </w:r>
      <w:r w:rsidR="003E69D3">
        <w:rPr>
          <w:rFonts w:ascii="Times New Roman" w:hAnsi="Times New Roman" w:cs="Times New Roman"/>
          <w:sz w:val="24"/>
          <w:szCs w:val="24"/>
        </w:rPr>
        <w:t xml:space="preserve">… </w:t>
      </w:r>
      <w:r w:rsidR="00DF42A6">
        <w:rPr>
          <w:rFonts w:ascii="Times New Roman" w:hAnsi="Times New Roman" w:cs="Times New Roman"/>
          <w:sz w:val="24"/>
          <w:szCs w:val="24"/>
        </w:rPr>
        <w:t>10</w:t>
      </w:r>
    </w:p>
    <w:p w14:paraId="48F36DA5" w14:textId="601498E9" w:rsidR="00EA07AD" w:rsidRDefault="00EA07AD" w:rsidP="006E1A35">
      <w:pPr>
        <w:tabs>
          <w:tab w:val="left" w:pos="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 xml:space="preserve">4. </w:t>
      </w:r>
      <w:r w:rsidR="00B12615">
        <w:rPr>
          <w:rFonts w:ascii="Times New Roman" w:hAnsi="Times New Roman" w:cs="Times New Roman"/>
          <w:sz w:val="24"/>
          <w:szCs w:val="24"/>
        </w:rPr>
        <w:t>IMPLEMENTATION DETAILS</w:t>
      </w:r>
      <w:r w:rsidR="00FB2C83">
        <w:rPr>
          <w:rFonts w:ascii="Times New Roman" w:hAnsi="Times New Roman" w:cs="Times New Roman"/>
          <w:sz w:val="24"/>
          <w:szCs w:val="24"/>
        </w:rPr>
        <w:t>………………………………</w:t>
      </w:r>
      <w:r w:rsidR="000C3F09">
        <w:rPr>
          <w:rFonts w:ascii="Times New Roman" w:hAnsi="Times New Roman" w:cs="Times New Roman"/>
          <w:sz w:val="24"/>
          <w:szCs w:val="24"/>
        </w:rPr>
        <w:t>…..</w:t>
      </w:r>
      <w:r w:rsidR="00FB2C83">
        <w:rPr>
          <w:rFonts w:ascii="Times New Roman" w:hAnsi="Times New Roman" w:cs="Times New Roman"/>
          <w:sz w:val="24"/>
          <w:szCs w:val="24"/>
        </w:rPr>
        <w:t>……………………</w:t>
      </w:r>
      <w:r w:rsidR="00C42488">
        <w:rPr>
          <w:rFonts w:ascii="Times New Roman" w:hAnsi="Times New Roman" w:cs="Times New Roman"/>
          <w:sz w:val="24"/>
          <w:szCs w:val="24"/>
        </w:rPr>
        <w:t>…</w:t>
      </w:r>
      <w:r w:rsidR="00FB2C83">
        <w:rPr>
          <w:rFonts w:ascii="Times New Roman" w:hAnsi="Times New Roman" w:cs="Times New Roman"/>
          <w:sz w:val="24"/>
          <w:szCs w:val="24"/>
        </w:rPr>
        <w:t>.</w:t>
      </w:r>
      <w:r w:rsidR="00AF30FA">
        <w:rPr>
          <w:rFonts w:ascii="Times New Roman" w:hAnsi="Times New Roman" w:cs="Times New Roman"/>
          <w:sz w:val="24"/>
          <w:szCs w:val="24"/>
        </w:rPr>
        <w:t xml:space="preserve"> 2</w:t>
      </w:r>
      <w:r w:rsidR="00FC5586">
        <w:rPr>
          <w:rFonts w:ascii="Times New Roman" w:hAnsi="Times New Roman" w:cs="Times New Roman"/>
          <w:sz w:val="24"/>
          <w:szCs w:val="24"/>
        </w:rPr>
        <w:t>2</w:t>
      </w:r>
    </w:p>
    <w:p w14:paraId="3DC23387" w14:textId="4EC379FF" w:rsidR="00EA07AD" w:rsidRDefault="00EA07AD" w:rsidP="006E1A35">
      <w:pPr>
        <w:tabs>
          <w:tab w:val="left" w:pos="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5. RESULTANT SYSTEM</w:t>
      </w:r>
      <w:r w:rsidR="00582468">
        <w:rPr>
          <w:rFonts w:ascii="Times New Roman" w:hAnsi="Times New Roman" w:cs="Times New Roman"/>
          <w:sz w:val="24"/>
          <w:szCs w:val="24"/>
        </w:rPr>
        <w:t>………………………………………</w:t>
      </w:r>
      <w:r w:rsidR="000C3F09">
        <w:rPr>
          <w:rFonts w:ascii="Times New Roman" w:hAnsi="Times New Roman" w:cs="Times New Roman"/>
          <w:sz w:val="24"/>
          <w:szCs w:val="24"/>
        </w:rPr>
        <w:t>…..</w:t>
      </w:r>
      <w:r w:rsidR="00582468">
        <w:rPr>
          <w:rFonts w:ascii="Times New Roman" w:hAnsi="Times New Roman" w:cs="Times New Roman"/>
          <w:sz w:val="24"/>
          <w:szCs w:val="24"/>
        </w:rPr>
        <w:t>…</w:t>
      </w:r>
      <w:r w:rsidR="005004F4">
        <w:rPr>
          <w:rFonts w:ascii="Times New Roman" w:hAnsi="Times New Roman" w:cs="Times New Roman"/>
          <w:sz w:val="24"/>
          <w:szCs w:val="24"/>
        </w:rPr>
        <w:t>..................................</w:t>
      </w:r>
      <w:r w:rsidR="00FC5586">
        <w:rPr>
          <w:rFonts w:ascii="Times New Roman" w:hAnsi="Times New Roman" w:cs="Times New Roman"/>
          <w:sz w:val="24"/>
          <w:szCs w:val="24"/>
        </w:rPr>
        <w:t xml:space="preserve"> 29</w:t>
      </w:r>
    </w:p>
    <w:p w14:paraId="5E3F91B1" w14:textId="0692AC9C" w:rsidR="00EA07AD" w:rsidRDefault="00EA07AD" w:rsidP="006E1A35">
      <w:pPr>
        <w:tabs>
          <w:tab w:val="left" w:pos="0"/>
          <w:tab w:val="left" w:pos="360"/>
        </w:tabs>
        <w:spacing w:after="0" w:line="480" w:lineRule="auto"/>
        <w:ind w:left="142"/>
        <w:rPr>
          <w:rFonts w:ascii="Times New Roman" w:hAnsi="Times New Roman" w:cs="Times New Roman"/>
          <w:sz w:val="24"/>
          <w:szCs w:val="24"/>
        </w:rPr>
      </w:pPr>
      <w:r>
        <w:rPr>
          <w:rFonts w:ascii="Times New Roman" w:hAnsi="Times New Roman" w:cs="Times New Roman"/>
          <w:sz w:val="24"/>
          <w:szCs w:val="24"/>
        </w:rPr>
        <w:t>6. CONCLUSION</w:t>
      </w:r>
      <w:r w:rsidR="00EF0946">
        <w:rPr>
          <w:rFonts w:ascii="Times New Roman" w:hAnsi="Times New Roman" w:cs="Times New Roman"/>
          <w:sz w:val="24"/>
          <w:szCs w:val="24"/>
        </w:rPr>
        <w:t>…………………………………………………</w:t>
      </w:r>
      <w:r w:rsidR="000C3F09">
        <w:rPr>
          <w:rFonts w:ascii="Times New Roman" w:hAnsi="Times New Roman" w:cs="Times New Roman"/>
          <w:sz w:val="24"/>
          <w:szCs w:val="24"/>
        </w:rPr>
        <w:t>….</w:t>
      </w:r>
      <w:r w:rsidR="00EF0946">
        <w:rPr>
          <w:rFonts w:ascii="Times New Roman" w:hAnsi="Times New Roman" w:cs="Times New Roman"/>
          <w:sz w:val="24"/>
          <w:szCs w:val="24"/>
        </w:rPr>
        <w:t>……………</w:t>
      </w:r>
      <w:r w:rsidR="005004F4">
        <w:rPr>
          <w:rFonts w:ascii="Times New Roman" w:hAnsi="Times New Roman" w:cs="Times New Roman"/>
          <w:sz w:val="24"/>
          <w:szCs w:val="24"/>
        </w:rPr>
        <w:t>.</w:t>
      </w:r>
      <w:r w:rsidR="00EF0946">
        <w:rPr>
          <w:rFonts w:ascii="Times New Roman" w:hAnsi="Times New Roman" w:cs="Times New Roman"/>
          <w:sz w:val="24"/>
          <w:szCs w:val="24"/>
        </w:rPr>
        <w:t>………</w:t>
      </w:r>
      <w:r w:rsidR="00AA4343">
        <w:rPr>
          <w:rFonts w:ascii="Times New Roman" w:hAnsi="Times New Roman" w:cs="Times New Roman"/>
          <w:sz w:val="24"/>
          <w:szCs w:val="24"/>
        </w:rPr>
        <w:t>…</w:t>
      </w:r>
      <w:r w:rsidR="003E69D3">
        <w:rPr>
          <w:rFonts w:ascii="Times New Roman" w:hAnsi="Times New Roman" w:cs="Times New Roman"/>
          <w:sz w:val="24"/>
          <w:szCs w:val="24"/>
        </w:rPr>
        <w:t xml:space="preserve"> </w:t>
      </w:r>
      <w:r w:rsidR="00C912A6">
        <w:rPr>
          <w:rFonts w:ascii="Times New Roman" w:hAnsi="Times New Roman" w:cs="Times New Roman"/>
          <w:sz w:val="24"/>
          <w:szCs w:val="24"/>
        </w:rPr>
        <w:t>41</w:t>
      </w:r>
    </w:p>
    <w:p w14:paraId="29733B2F" w14:textId="28AC47BE" w:rsidR="00EF0946" w:rsidRDefault="00EF0946" w:rsidP="005B596E">
      <w:pPr>
        <w:tabs>
          <w:tab w:val="left" w:pos="0"/>
          <w:tab w:val="left" w:pos="360"/>
        </w:tabs>
        <w:spacing w:after="0" w:line="480" w:lineRule="auto"/>
        <w:rPr>
          <w:rFonts w:ascii="Times New Roman" w:hAnsi="Times New Roman" w:cs="Times New Roman"/>
          <w:sz w:val="24"/>
          <w:szCs w:val="24"/>
        </w:rPr>
      </w:pPr>
      <w:r w:rsidRPr="00EF0946">
        <w:rPr>
          <w:rFonts w:ascii="Times New Roman" w:hAnsi="Times New Roman" w:cs="Times New Roman"/>
          <w:sz w:val="24"/>
          <w:szCs w:val="24"/>
        </w:rPr>
        <w:t>APPENDICES</w:t>
      </w:r>
      <w:r>
        <w:rPr>
          <w:rFonts w:ascii="Times New Roman" w:hAnsi="Times New Roman" w:cs="Times New Roman"/>
          <w:sz w:val="24"/>
          <w:szCs w:val="24"/>
        </w:rPr>
        <w:t>……</w:t>
      </w:r>
      <w:r w:rsidR="004A3BFC">
        <w:rPr>
          <w:rFonts w:ascii="Times New Roman" w:hAnsi="Times New Roman" w:cs="Times New Roman"/>
          <w:sz w:val="24"/>
          <w:szCs w:val="24"/>
        </w:rPr>
        <w:t>…………………………………………………</w:t>
      </w:r>
      <w:r w:rsidR="000C3F09">
        <w:rPr>
          <w:rFonts w:ascii="Times New Roman" w:hAnsi="Times New Roman" w:cs="Times New Roman"/>
          <w:sz w:val="24"/>
          <w:szCs w:val="24"/>
        </w:rPr>
        <w:t>….</w:t>
      </w:r>
      <w:r w:rsidR="00C912A6">
        <w:rPr>
          <w:rFonts w:ascii="Times New Roman" w:hAnsi="Times New Roman" w:cs="Times New Roman"/>
          <w:sz w:val="24"/>
          <w:szCs w:val="24"/>
        </w:rPr>
        <w:t>………………………. 43</w:t>
      </w:r>
    </w:p>
    <w:p w14:paraId="47C5105D" w14:textId="5BC425C6" w:rsidR="00EA07AD" w:rsidRDefault="001063C7" w:rsidP="006E1A35">
      <w:pPr>
        <w:spacing w:after="0" w:line="480" w:lineRule="auto"/>
        <w:ind w:left="142"/>
        <w:rPr>
          <w:rFonts w:ascii="Times New Roman" w:hAnsi="Times New Roman" w:cs="Times New Roman"/>
          <w:sz w:val="24"/>
          <w:szCs w:val="24"/>
        </w:rPr>
      </w:pPr>
      <w:r>
        <w:rPr>
          <w:rFonts w:ascii="Times New Roman" w:hAnsi="Times New Roman" w:cs="Times New Roman"/>
          <w:sz w:val="24"/>
          <w:szCs w:val="24"/>
        </w:rPr>
        <w:t>A</w:t>
      </w:r>
      <w:r w:rsidR="005B596E">
        <w:rPr>
          <w:rFonts w:ascii="Times New Roman" w:hAnsi="Times New Roman" w:cs="Times New Roman"/>
          <w:sz w:val="24"/>
          <w:szCs w:val="24"/>
        </w:rPr>
        <w:t>.</w:t>
      </w:r>
      <w:r w:rsidR="00EA07AD">
        <w:rPr>
          <w:rFonts w:ascii="Times New Roman" w:hAnsi="Times New Roman" w:cs="Times New Roman"/>
          <w:sz w:val="24"/>
          <w:szCs w:val="24"/>
        </w:rPr>
        <w:t xml:space="preserve"> </w:t>
      </w:r>
      <w:r w:rsidR="00E475FF">
        <w:rPr>
          <w:rFonts w:ascii="Times New Roman" w:hAnsi="Times New Roman" w:cs="Times New Roman"/>
          <w:sz w:val="24"/>
          <w:szCs w:val="24"/>
        </w:rPr>
        <w:t>NON-</w:t>
      </w:r>
      <w:r>
        <w:rPr>
          <w:rFonts w:ascii="Times New Roman" w:hAnsi="Times New Roman" w:cs="Times New Roman"/>
          <w:sz w:val="24"/>
          <w:szCs w:val="24"/>
        </w:rPr>
        <w:t>FUNCTIONAL REQUIREMENT</w:t>
      </w:r>
      <w:r w:rsidR="00E475FF">
        <w:rPr>
          <w:rFonts w:ascii="Times New Roman" w:hAnsi="Times New Roman" w:cs="Times New Roman"/>
          <w:sz w:val="24"/>
          <w:szCs w:val="24"/>
        </w:rPr>
        <w:t>S.</w:t>
      </w:r>
      <w:r w:rsidR="00B62B6F">
        <w:rPr>
          <w:rFonts w:ascii="Times New Roman" w:hAnsi="Times New Roman" w:cs="Times New Roman"/>
          <w:sz w:val="24"/>
          <w:szCs w:val="24"/>
        </w:rPr>
        <w:t>……………</w:t>
      </w:r>
      <w:r w:rsidR="002D1F3A">
        <w:rPr>
          <w:rFonts w:ascii="Times New Roman" w:hAnsi="Times New Roman" w:cs="Times New Roman"/>
          <w:sz w:val="24"/>
          <w:szCs w:val="24"/>
        </w:rPr>
        <w:t>………</w:t>
      </w:r>
      <w:r w:rsidR="000C3F09">
        <w:rPr>
          <w:rFonts w:ascii="Times New Roman" w:hAnsi="Times New Roman" w:cs="Times New Roman"/>
          <w:sz w:val="24"/>
          <w:szCs w:val="24"/>
        </w:rPr>
        <w:t>…..</w:t>
      </w:r>
      <w:r w:rsidR="002D1F3A">
        <w:rPr>
          <w:rFonts w:ascii="Times New Roman" w:hAnsi="Times New Roman" w:cs="Times New Roman"/>
          <w:sz w:val="24"/>
          <w:szCs w:val="24"/>
        </w:rPr>
        <w:t>………………………</w:t>
      </w:r>
      <w:r w:rsidR="00C912A6">
        <w:rPr>
          <w:rFonts w:ascii="Times New Roman" w:hAnsi="Times New Roman" w:cs="Times New Roman"/>
          <w:sz w:val="24"/>
          <w:szCs w:val="24"/>
        </w:rPr>
        <w:t>. 44</w:t>
      </w:r>
    </w:p>
    <w:p w14:paraId="062C418E" w14:textId="558C60E0" w:rsidR="001063C7" w:rsidRDefault="005B596E" w:rsidP="006E1A35">
      <w:pPr>
        <w:spacing w:after="0" w:line="480" w:lineRule="auto"/>
        <w:ind w:left="142"/>
        <w:rPr>
          <w:rFonts w:ascii="Times New Roman" w:hAnsi="Times New Roman" w:cs="Times New Roman"/>
          <w:sz w:val="24"/>
          <w:szCs w:val="24"/>
        </w:rPr>
      </w:pPr>
      <w:r>
        <w:rPr>
          <w:rFonts w:ascii="Times New Roman" w:hAnsi="Times New Roman" w:cs="Times New Roman"/>
          <w:sz w:val="24"/>
          <w:szCs w:val="24"/>
        </w:rPr>
        <w:t>B.</w:t>
      </w:r>
      <w:r w:rsidR="001063C7">
        <w:rPr>
          <w:rFonts w:ascii="Times New Roman" w:hAnsi="Times New Roman" w:cs="Times New Roman"/>
          <w:sz w:val="24"/>
          <w:szCs w:val="24"/>
        </w:rPr>
        <w:t xml:space="preserve"> USE CASES</w:t>
      </w:r>
      <w:r w:rsidR="00B62B6F">
        <w:rPr>
          <w:rFonts w:ascii="Times New Roman" w:hAnsi="Times New Roman" w:cs="Times New Roman"/>
          <w:sz w:val="24"/>
          <w:szCs w:val="24"/>
        </w:rPr>
        <w:t xml:space="preserve"> MODELS…………………………………</w:t>
      </w:r>
      <w:r w:rsidR="00E56EAA">
        <w:rPr>
          <w:rFonts w:ascii="Times New Roman" w:hAnsi="Times New Roman" w:cs="Times New Roman"/>
          <w:sz w:val="24"/>
          <w:szCs w:val="24"/>
        </w:rPr>
        <w:t>…</w:t>
      </w:r>
      <w:r w:rsidR="000C3F09">
        <w:rPr>
          <w:rFonts w:ascii="Times New Roman" w:hAnsi="Times New Roman" w:cs="Times New Roman"/>
          <w:sz w:val="24"/>
          <w:szCs w:val="24"/>
        </w:rPr>
        <w:t>…..</w:t>
      </w:r>
      <w:r w:rsidR="00E56EAA">
        <w:rPr>
          <w:rFonts w:ascii="Times New Roman" w:hAnsi="Times New Roman" w:cs="Times New Roman"/>
          <w:sz w:val="24"/>
          <w:szCs w:val="24"/>
        </w:rPr>
        <w:t>…………………………...</w:t>
      </w:r>
      <w:r w:rsidR="00C912A6">
        <w:rPr>
          <w:rFonts w:ascii="Times New Roman" w:hAnsi="Times New Roman" w:cs="Times New Roman"/>
          <w:sz w:val="24"/>
          <w:szCs w:val="24"/>
        </w:rPr>
        <w:t xml:space="preserve"> 47</w:t>
      </w:r>
    </w:p>
    <w:p w14:paraId="1E14DB89" w14:textId="32C2532E" w:rsidR="001063C7" w:rsidRDefault="001063C7" w:rsidP="006E1A35">
      <w:pPr>
        <w:spacing w:after="0" w:line="480" w:lineRule="auto"/>
        <w:ind w:left="142"/>
        <w:rPr>
          <w:rFonts w:ascii="Times New Roman" w:hAnsi="Times New Roman" w:cs="Times New Roman"/>
          <w:sz w:val="24"/>
          <w:szCs w:val="24"/>
        </w:rPr>
      </w:pPr>
      <w:r>
        <w:rPr>
          <w:rFonts w:ascii="Times New Roman" w:hAnsi="Times New Roman" w:cs="Times New Roman"/>
          <w:sz w:val="24"/>
          <w:szCs w:val="24"/>
        </w:rPr>
        <w:t>C</w:t>
      </w:r>
      <w:r w:rsidR="005B596E">
        <w:rPr>
          <w:rFonts w:ascii="Times New Roman" w:hAnsi="Times New Roman" w:cs="Times New Roman"/>
          <w:sz w:val="24"/>
          <w:szCs w:val="24"/>
        </w:rPr>
        <w:t>.</w:t>
      </w:r>
      <w:r>
        <w:rPr>
          <w:rFonts w:ascii="Times New Roman" w:hAnsi="Times New Roman" w:cs="Times New Roman"/>
          <w:sz w:val="24"/>
          <w:szCs w:val="24"/>
        </w:rPr>
        <w:t xml:space="preserve"> </w:t>
      </w:r>
      <w:r w:rsidR="00B62B6F">
        <w:rPr>
          <w:rFonts w:ascii="Times New Roman" w:hAnsi="Times New Roman" w:cs="Times New Roman"/>
          <w:sz w:val="24"/>
          <w:szCs w:val="24"/>
        </w:rPr>
        <w:t>CLASS</w:t>
      </w:r>
      <w:r>
        <w:rPr>
          <w:rFonts w:ascii="Times New Roman" w:hAnsi="Times New Roman" w:cs="Times New Roman"/>
          <w:sz w:val="24"/>
          <w:szCs w:val="24"/>
        </w:rPr>
        <w:t xml:space="preserve"> DIAGRAM</w:t>
      </w:r>
      <w:r w:rsidR="00B62B6F">
        <w:rPr>
          <w:rFonts w:ascii="Times New Roman" w:hAnsi="Times New Roman" w:cs="Times New Roman"/>
          <w:sz w:val="24"/>
          <w:szCs w:val="24"/>
        </w:rPr>
        <w:t>………………………………………</w:t>
      </w:r>
      <w:r w:rsidR="00153912">
        <w:rPr>
          <w:rFonts w:ascii="Times New Roman" w:hAnsi="Times New Roman" w:cs="Times New Roman"/>
          <w:sz w:val="24"/>
          <w:szCs w:val="24"/>
        </w:rPr>
        <w:t>……</w:t>
      </w:r>
      <w:r w:rsidR="000C3F09">
        <w:rPr>
          <w:rFonts w:ascii="Times New Roman" w:hAnsi="Times New Roman" w:cs="Times New Roman"/>
          <w:sz w:val="24"/>
          <w:szCs w:val="24"/>
        </w:rPr>
        <w:t>…..</w:t>
      </w:r>
      <w:r w:rsidR="00153912">
        <w:rPr>
          <w:rFonts w:ascii="Times New Roman" w:hAnsi="Times New Roman" w:cs="Times New Roman"/>
          <w:sz w:val="24"/>
          <w:szCs w:val="24"/>
        </w:rPr>
        <w:t>……………………….</w:t>
      </w:r>
      <w:r w:rsidR="00342A0E">
        <w:rPr>
          <w:rFonts w:ascii="Times New Roman" w:hAnsi="Times New Roman" w:cs="Times New Roman"/>
          <w:sz w:val="24"/>
          <w:szCs w:val="24"/>
        </w:rPr>
        <w:t xml:space="preserve"> 5</w:t>
      </w:r>
      <w:r w:rsidR="00780F87">
        <w:rPr>
          <w:rFonts w:ascii="Times New Roman" w:hAnsi="Times New Roman" w:cs="Times New Roman"/>
          <w:sz w:val="24"/>
          <w:szCs w:val="24"/>
        </w:rPr>
        <w:t>7</w:t>
      </w:r>
    </w:p>
    <w:p w14:paraId="4875E49A" w14:textId="63746102" w:rsidR="001063C7" w:rsidRDefault="001063C7" w:rsidP="006E1A35">
      <w:pPr>
        <w:spacing w:after="0" w:line="480" w:lineRule="auto"/>
        <w:ind w:left="142"/>
        <w:rPr>
          <w:rFonts w:ascii="Times New Roman" w:hAnsi="Times New Roman" w:cs="Times New Roman"/>
          <w:sz w:val="24"/>
          <w:szCs w:val="24"/>
        </w:rPr>
      </w:pPr>
      <w:r>
        <w:rPr>
          <w:rFonts w:ascii="Times New Roman" w:hAnsi="Times New Roman" w:cs="Times New Roman"/>
          <w:sz w:val="24"/>
          <w:szCs w:val="24"/>
        </w:rPr>
        <w:t>D</w:t>
      </w:r>
      <w:r w:rsidR="005B596E">
        <w:rPr>
          <w:rFonts w:ascii="Times New Roman" w:hAnsi="Times New Roman" w:cs="Times New Roman"/>
          <w:sz w:val="24"/>
          <w:szCs w:val="24"/>
        </w:rPr>
        <w:t>.</w:t>
      </w:r>
      <w:r>
        <w:rPr>
          <w:rFonts w:ascii="Times New Roman" w:hAnsi="Times New Roman" w:cs="Times New Roman"/>
          <w:sz w:val="24"/>
          <w:szCs w:val="24"/>
        </w:rPr>
        <w:t xml:space="preserve"> </w:t>
      </w:r>
      <w:r w:rsidR="00B62B6F">
        <w:rPr>
          <w:rFonts w:ascii="Times New Roman" w:hAnsi="Times New Roman" w:cs="Times New Roman"/>
          <w:sz w:val="24"/>
          <w:szCs w:val="24"/>
        </w:rPr>
        <w:t>SEQUENCE DIAGRAMS………………………………</w:t>
      </w:r>
      <w:r w:rsidR="00153912">
        <w:rPr>
          <w:rFonts w:ascii="Times New Roman" w:hAnsi="Times New Roman" w:cs="Times New Roman"/>
          <w:sz w:val="24"/>
          <w:szCs w:val="24"/>
        </w:rPr>
        <w:t>……</w:t>
      </w:r>
      <w:r w:rsidR="000C3F09">
        <w:rPr>
          <w:rFonts w:ascii="Times New Roman" w:hAnsi="Times New Roman" w:cs="Times New Roman"/>
          <w:sz w:val="24"/>
          <w:szCs w:val="24"/>
        </w:rPr>
        <w:t>…..</w:t>
      </w:r>
      <w:r w:rsidR="00153912">
        <w:rPr>
          <w:rFonts w:ascii="Times New Roman" w:hAnsi="Times New Roman" w:cs="Times New Roman"/>
          <w:sz w:val="24"/>
          <w:szCs w:val="24"/>
        </w:rPr>
        <w:t>………………………..</w:t>
      </w:r>
      <w:r w:rsidR="00780F87">
        <w:rPr>
          <w:rFonts w:ascii="Times New Roman" w:hAnsi="Times New Roman" w:cs="Times New Roman"/>
          <w:sz w:val="24"/>
          <w:szCs w:val="24"/>
        </w:rPr>
        <w:t xml:space="preserve"> 59</w:t>
      </w:r>
    </w:p>
    <w:p w14:paraId="32BD652D" w14:textId="2A7C5B60" w:rsidR="005B596E" w:rsidRDefault="005B596E" w:rsidP="006E1A35">
      <w:pPr>
        <w:spacing w:after="0" w:line="480" w:lineRule="auto"/>
        <w:ind w:left="142"/>
        <w:rPr>
          <w:rFonts w:ascii="Times New Roman" w:hAnsi="Times New Roman" w:cs="Times New Roman"/>
          <w:sz w:val="24"/>
          <w:szCs w:val="24"/>
        </w:rPr>
      </w:pPr>
      <w:r>
        <w:rPr>
          <w:rFonts w:ascii="Times New Roman" w:hAnsi="Times New Roman" w:cs="Times New Roman"/>
          <w:sz w:val="24"/>
          <w:szCs w:val="24"/>
        </w:rPr>
        <w:t xml:space="preserve">E. DATABASE </w:t>
      </w:r>
      <w:r w:rsidR="00863371">
        <w:rPr>
          <w:rFonts w:ascii="Times New Roman" w:hAnsi="Times New Roman" w:cs="Times New Roman"/>
          <w:sz w:val="24"/>
          <w:szCs w:val="24"/>
        </w:rPr>
        <w:t>TABLES</w:t>
      </w:r>
      <w:r w:rsidR="00B62B6F">
        <w:rPr>
          <w:rFonts w:ascii="Times New Roman" w:hAnsi="Times New Roman" w:cs="Times New Roman"/>
          <w:sz w:val="24"/>
          <w:szCs w:val="24"/>
        </w:rPr>
        <w:t>…………………………………</w:t>
      </w:r>
      <w:r w:rsidR="00643BE3">
        <w:rPr>
          <w:rFonts w:ascii="Times New Roman" w:hAnsi="Times New Roman" w:cs="Times New Roman"/>
          <w:sz w:val="24"/>
          <w:szCs w:val="24"/>
        </w:rPr>
        <w:t>……</w:t>
      </w:r>
      <w:r w:rsidR="000C3F09">
        <w:rPr>
          <w:rFonts w:ascii="Times New Roman" w:hAnsi="Times New Roman" w:cs="Times New Roman"/>
          <w:sz w:val="24"/>
          <w:szCs w:val="24"/>
        </w:rPr>
        <w:t>….</w:t>
      </w:r>
      <w:r w:rsidR="00643BE3">
        <w:rPr>
          <w:rFonts w:ascii="Times New Roman" w:hAnsi="Times New Roman" w:cs="Times New Roman"/>
          <w:sz w:val="24"/>
          <w:szCs w:val="24"/>
        </w:rPr>
        <w:t>…</w:t>
      </w:r>
      <w:r w:rsidR="000C3F09">
        <w:rPr>
          <w:rFonts w:ascii="Times New Roman" w:hAnsi="Times New Roman" w:cs="Times New Roman"/>
          <w:sz w:val="24"/>
          <w:szCs w:val="24"/>
        </w:rPr>
        <w:t>.</w:t>
      </w:r>
      <w:r w:rsidR="00643BE3">
        <w:rPr>
          <w:rFonts w:ascii="Times New Roman" w:hAnsi="Times New Roman" w:cs="Times New Roman"/>
          <w:sz w:val="24"/>
          <w:szCs w:val="24"/>
        </w:rPr>
        <w:t>……………………..</w:t>
      </w:r>
      <w:r w:rsidR="00863371">
        <w:rPr>
          <w:rFonts w:ascii="Times New Roman" w:hAnsi="Times New Roman" w:cs="Times New Roman"/>
          <w:sz w:val="24"/>
          <w:szCs w:val="24"/>
        </w:rPr>
        <w:t>.</w:t>
      </w:r>
      <w:r w:rsidR="00643BE3">
        <w:rPr>
          <w:rFonts w:ascii="Times New Roman" w:hAnsi="Times New Roman" w:cs="Times New Roman"/>
          <w:sz w:val="24"/>
          <w:szCs w:val="24"/>
        </w:rPr>
        <w:t>.</w:t>
      </w:r>
      <w:r w:rsidR="00780F87">
        <w:rPr>
          <w:rFonts w:ascii="Times New Roman" w:hAnsi="Times New Roman" w:cs="Times New Roman"/>
          <w:sz w:val="24"/>
          <w:szCs w:val="24"/>
        </w:rPr>
        <w:t xml:space="preserve"> 63</w:t>
      </w:r>
    </w:p>
    <w:p w14:paraId="76A7DCAC" w14:textId="6B327630" w:rsidR="00D97921" w:rsidRDefault="00EA07AD" w:rsidP="005B596E">
      <w:pPr>
        <w:spacing w:after="0" w:line="480" w:lineRule="auto"/>
        <w:rPr>
          <w:rFonts w:ascii="Times New Roman" w:hAnsi="Times New Roman" w:cs="Times New Roman"/>
          <w:sz w:val="24"/>
          <w:szCs w:val="24"/>
        </w:rPr>
      </w:pPr>
      <w:r>
        <w:rPr>
          <w:rFonts w:ascii="Times New Roman" w:hAnsi="Times New Roman" w:cs="Times New Roman"/>
          <w:sz w:val="24"/>
          <w:szCs w:val="24"/>
        </w:rPr>
        <w:t>REFERENCES</w:t>
      </w:r>
      <w:r w:rsidR="00047F0F">
        <w:rPr>
          <w:rFonts w:ascii="Times New Roman" w:hAnsi="Times New Roman" w:cs="Times New Roman"/>
          <w:sz w:val="24"/>
          <w:szCs w:val="24"/>
        </w:rPr>
        <w:t>………</w:t>
      </w:r>
      <w:r w:rsidR="00083448">
        <w:rPr>
          <w:rFonts w:ascii="Times New Roman" w:hAnsi="Times New Roman" w:cs="Times New Roman"/>
          <w:sz w:val="24"/>
          <w:szCs w:val="24"/>
        </w:rPr>
        <w:t>………………………………………………</w:t>
      </w:r>
      <w:r w:rsidR="000C3F09">
        <w:rPr>
          <w:rFonts w:ascii="Times New Roman" w:hAnsi="Times New Roman" w:cs="Times New Roman"/>
          <w:sz w:val="24"/>
          <w:szCs w:val="24"/>
        </w:rPr>
        <w:t>….</w:t>
      </w:r>
      <w:r w:rsidR="00917CDC">
        <w:rPr>
          <w:rFonts w:ascii="Times New Roman" w:hAnsi="Times New Roman" w:cs="Times New Roman"/>
          <w:sz w:val="24"/>
          <w:szCs w:val="24"/>
        </w:rPr>
        <w:t>……………………....</w:t>
      </w:r>
      <w:r w:rsidR="00780F87">
        <w:rPr>
          <w:rFonts w:ascii="Times New Roman" w:hAnsi="Times New Roman" w:cs="Times New Roman"/>
          <w:sz w:val="24"/>
          <w:szCs w:val="24"/>
        </w:rPr>
        <w:t xml:space="preserve"> 66</w:t>
      </w:r>
    </w:p>
    <w:p w14:paraId="31EF3B70" w14:textId="77777777" w:rsidR="00EA07AD" w:rsidRPr="00EA27E5" w:rsidRDefault="00EA07AD" w:rsidP="00EA27E5">
      <w:pPr>
        <w:rPr>
          <w:rFonts w:ascii="Times New Roman" w:hAnsi="Times New Roman" w:cs="Times New Roman"/>
          <w:sz w:val="24"/>
          <w:szCs w:val="24"/>
        </w:rPr>
      </w:pPr>
      <w:r>
        <w:rPr>
          <w:rFonts w:ascii="Times New Roman" w:hAnsi="Times New Roman" w:cs="Times New Roman"/>
          <w:sz w:val="24"/>
          <w:szCs w:val="24"/>
        </w:rPr>
        <w:br w:type="page"/>
      </w:r>
    </w:p>
    <w:p w14:paraId="41C81606" w14:textId="77777777" w:rsidR="00EA07AD" w:rsidRDefault="00EA07AD" w:rsidP="00EA07AD">
      <w:pPr>
        <w:jc w:val="center"/>
        <w:rPr>
          <w:rFonts w:ascii="Times New Roman" w:hAnsi="Times New Roman" w:cs="Times New Roman"/>
          <w:b/>
          <w:sz w:val="24"/>
          <w:szCs w:val="24"/>
        </w:rPr>
      </w:pPr>
      <w:r w:rsidRPr="00EA07AD">
        <w:rPr>
          <w:rFonts w:ascii="Times New Roman" w:hAnsi="Times New Roman" w:cs="Times New Roman"/>
          <w:b/>
          <w:sz w:val="24"/>
          <w:szCs w:val="24"/>
        </w:rPr>
        <w:lastRenderedPageBreak/>
        <w:t>LIST OF TABLES</w:t>
      </w:r>
    </w:p>
    <w:p w14:paraId="3401B1F5" w14:textId="341DC380" w:rsidR="00EA07AD" w:rsidRDefault="00C162D5" w:rsidP="00C162D5">
      <w:pPr>
        <w:pStyle w:val="ListParagraph"/>
        <w:numPr>
          <w:ilvl w:val="0"/>
          <w:numId w:val="28"/>
        </w:numPr>
        <w:spacing w:line="480" w:lineRule="auto"/>
        <w:rPr>
          <w:rFonts w:ascii="Times New Roman" w:hAnsi="Times New Roman" w:cs="Times New Roman"/>
          <w:sz w:val="24"/>
          <w:szCs w:val="24"/>
        </w:rPr>
      </w:pPr>
      <w:r w:rsidRPr="00C162D5">
        <w:rPr>
          <w:rFonts w:ascii="Times New Roman" w:hAnsi="Times New Roman" w:cs="Times New Roman"/>
          <w:sz w:val="24"/>
          <w:szCs w:val="24"/>
        </w:rPr>
        <w:t xml:space="preserve">New </w:t>
      </w:r>
      <w:r w:rsidR="007E577F">
        <w:rPr>
          <w:rFonts w:ascii="Times New Roman" w:hAnsi="Times New Roman" w:cs="Times New Roman"/>
          <w:sz w:val="24"/>
          <w:szCs w:val="24"/>
        </w:rPr>
        <w:t>User Registration Use C</w:t>
      </w:r>
      <w:r w:rsidRPr="00C162D5">
        <w:rPr>
          <w:rFonts w:ascii="Times New Roman" w:hAnsi="Times New Roman" w:cs="Times New Roman"/>
          <w:sz w:val="24"/>
          <w:szCs w:val="24"/>
        </w:rPr>
        <w:t>ase</w:t>
      </w:r>
      <w:r w:rsidR="00494135">
        <w:rPr>
          <w:rFonts w:ascii="Times New Roman" w:hAnsi="Times New Roman" w:cs="Times New Roman"/>
          <w:sz w:val="24"/>
          <w:szCs w:val="24"/>
        </w:rPr>
        <w:t>…</w:t>
      </w:r>
      <w:r w:rsidR="00193600">
        <w:rPr>
          <w:rFonts w:ascii="Times New Roman" w:hAnsi="Times New Roman" w:cs="Times New Roman"/>
          <w:sz w:val="24"/>
          <w:szCs w:val="24"/>
        </w:rPr>
        <w:t>……………………………………</w:t>
      </w:r>
      <w:r w:rsidR="000C3F09">
        <w:rPr>
          <w:rFonts w:ascii="Times New Roman" w:hAnsi="Times New Roman" w:cs="Times New Roman"/>
          <w:sz w:val="24"/>
          <w:szCs w:val="24"/>
        </w:rPr>
        <w:t>…..</w:t>
      </w:r>
      <w:r w:rsidR="00C955C9">
        <w:rPr>
          <w:rFonts w:ascii="Times New Roman" w:hAnsi="Times New Roman" w:cs="Times New Roman"/>
          <w:sz w:val="24"/>
          <w:szCs w:val="24"/>
        </w:rPr>
        <w:t>…………… 48</w:t>
      </w:r>
    </w:p>
    <w:p w14:paraId="4014CC4F" w14:textId="74EE5054" w:rsidR="00610CA4" w:rsidRDefault="007E577F" w:rsidP="00193600">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User Login Use C</w:t>
      </w:r>
      <w:r w:rsidR="00193600" w:rsidRPr="00193600">
        <w:rPr>
          <w:rFonts w:ascii="Times New Roman" w:hAnsi="Times New Roman" w:cs="Times New Roman"/>
          <w:sz w:val="24"/>
          <w:szCs w:val="24"/>
        </w:rPr>
        <w:t>ase</w:t>
      </w:r>
      <w:r w:rsidR="00193600">
        <w:rPr>
          <w:rFonts w:ascii="Times New Roman" w:hAnsi="Times New Roman" w:cs="Times New Roman"/>
          <w:sz w:val="24"/>
          <w:szCs w:val="24"/>
        </w:rPr>
        <w:t>……</w:t>
      </w:r>
      <w:r>
        <w:rPr>
          <w:rFonts w:ascii="Times New Roman" w:hAnsi="Times New Roman" w:cs="Times New Roman"/>
          <w:sz w:val="24"/>
          <w:szCs w:val="24"/>
        </w:rPr>
        <w:t>.</w:t>
      </w:r>
      <w:r w:rsidR="00193600">
        <w:rPr>
          <w:rFonts w:ascii="Times New Roman" w:hAnsi="Times New Roman" w:cs="Times New Roman"/>
          <w:sz w:val="24"/>
          <w:szCs w:val="24"/>
        </w:rPr>
        <w:t>……...</w:t>
      </w:r>
      <w:r w:rsidR="00556DC2">
        <w:rPr>
          <w:rFonts w:ascii="Times New Roman" w:hAnsi="Times New Roman" w:cs="Times New Roman"/>
          <w:sz w:val="24"/>
          <w:szCs w:val="24"/>
        </w:rPr>
        <w:t>………………………………………</w:t>
      </w:r>
      <w:r w:rsidR="000C3F09">
        <w:rPr>
          <w:rFonts w:ascii="Times New Roman" w:hAnsi="Times New Roman" w:cs="Times New Roman"/>
          <w:sz w:val="24"/>
          <w:szCs w:val="24"/>
        </w:rPr>
        <w:t>….</w:t>
      </w:r>
      <w:r w:rsidR="00556DC2">
        <w:rPr>
          <w:rFonts w:ascii="Times New Roman" w:hAnsi="Times New Roman" w:cs="Times New Roman"/>
          <w:sz w:val="24"/>
          <w:szCs w:val="24"/>
        </w:rPr>
        <w:t>…………..</w:t>
      </w:r>
      <w:r w:rsidR="00576A1B">
        <w:rPr>
          <w:rFonts w:ascii="Times New Roman" w:hAnsi="Times New Roman" w:cs="Times New Roman"/>
          <w:sz w:val="24"/>
          <w:szCs w:val="24"/>
        </w:rPr>
        <w:t>.</w:t>
      </w:r>
      <w:r w:rsidR="00C955C9">
        <w:rPr>
          <w:rFonts w:ascii="Times New Roman" w:hAnsi="Times New Roman" w:cs="Times New Roman"/>
          <w:sz w:val="24"/>
          <w:szCs w:val="24"/>
        </w:rPr>
        <w:t xml:space="preserve"> 49</w:t>
      </w:r>
    </w:p>
    <w:p w14:paraId="78EED766" w14:textId="42AF6D42" w:rsidR="00610CA4" w:rsidRDefault="007E577F" w:rsidP="00D0759A">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Search Economic Travel O</w:t>
      </w:r>
      <w:r w:rsidR="00D0759A" w:rsidRPr="00D0759A">
        <w:rPr>
          <w:rFonts w:ascii="Times New Roman" w:hAnsi="Times New Roman" w:cs="Times New Roman"/>
          <w:sz w:val="24"/>
          <w:szCs w:val="24"/>
        </w:rPr>
        <w:t xml:space="preserve">ption </w:t>
      </w:r>
      <w:r>
        <w:rPr>
          <w:rFonts w:ascii="Times New Roman" w:hAnsi="Times New Roman" w:cs="Times New Roman"/>
          <w:sz w:val="24"/>
          <w:szCs w:val="24"/>
        </w:rPr>
        <w:t>Use C</w:t>
      </w:r>
      <w:r w:rsidR="00D0759A" w:rsidRPr="00D0759A">
        <w:rPr>
          <w:rFonts w:ascii="Times New Roman" w:hAnsi="Times New Roman" w:cs="Times New Roman"/>
          <w:sz w:val="24"/>
          <w:szCs w:val="24"/>
        </w:rPr>
        <w:t>ase</w:t>
      </w:r>
      <w:r w:rsidR="00576A1B">
        <w:rPr>
          <w:rFonts w:ascii="Times New Roman" w:hAnsi="Times New Roman" w:cs="Times New Roman"/>
          <w:sz w:val="24"/>
          <w:szCs w:val="24"/>
        </w:rPr>
        <w:t>……</w:t>
      </w:r>
      <w:r>
        <w:rPr>
          <w:rFonts w:ascii="Times New Roman" w:hAnsi="Times New Roman" w:cs="Times New Roman"/>
          <w:sz w:val="24"/>
          <w:szCs w:val="24"/>
        </w:rPr>
        <w:t>...</w:t>
      </w:r>
      <w:r w:rsidR="00576A1B">
        <w:rPr>
          <w:rFonts w:ascii="Times New Roman" w:hAnsi="Times New Roman" w:cs="Times New Roman"/>
          <w:sz w:val="24"/>
          <w:szCs w:val="24"/>
        </w:rPr>
        <w:t>…</w:t>
      </w:r>
      <w:r w:rsidR="00D0759A">
        <w:rPr>
          <w:rFonts w:ascii="Times New Roman" w:hAnsi="Times New Roman" w:cs="Times New Roman"/>
          <w:sz w:val="24"/>
          <w:szCs w:val="24"/>
        </w:rPr>
        <w:t>……………………</w:t>
      </w:r>
      <w:r w:rsidR="000C3F09">
        <w:rPr>
          <w:rFonts w:ascii="Times New Roman" w:hAnsi="Times New Roman" w:cs="Times New Roman"/>
          <w:sz w:val="24"/>
          <w:szCs w:val="24"/>
        </w:rPr>
        <w:t>…..</w:t>
      </w:r>
      <w:r w:rsidR="00C955C9">
        <w:rPr>
          <w:rFonts w:ascii="Times New Roman" w:hAnsi="Times New Roman" w:cs="Times New Roman"/>
          <w:sz w:val="24"/>
          <w:szCs w:val="24"/>
        </w:rPr>
        <w:t>…..……… 50</w:t>
      </w:r>
    </w:p>
    <w:p w14:paraId="7DCA690D" w14:textId="01279709" w:rsidR="00610CA4" w:rsidRDefault="00EA6D25" w:rsidP="00EA6D25">
      <w:pPr>
        <w:pStyle w:val="ListParagraph"/>
        <w:numPr>
          <w:ilvl w:val="0"/>
          <w:numId w:val="28"/>
        </w:numPr>
        <w:spacing w:line="480" w:lineRule="auto"/>
        <w:rPr>
          <w:rFonts w:ascii="Times New Roman" w:hAnsi="Times New Roman" w:cs="Times New Roman"/>
          <w:sz w:val="24"/>
          <w:szCs w:val="24"/>
        </w:rPr>
      </w:pPr>
      <w:r w:rsidRPr="00EA6D25">
        <w:rPr>
          <w:rFonts w:ascii="Times New Roman" w:hAnsi="Times New Roman" w:cs="Times New Roman"/>
          <w:sz w:val="24"/>
          <w:szCs w:val="24"/>
        </w:rPr>
        <w:t xml:space="preserve">Search </w:t>
      </w:r>
      <w:r w:rsidR="003B6B23">
        <w:rPr>
          <w:rFonts w:ascii="Times New Roman" w:hAnsi="Times New Roman" w:cs="Times New Roman"/>
          <w:sz w:val="24"/>
          <w:szCs w:val="24"/>
        </w:rPr>
        <w:t>Faster Travel Option Use C</w:t>
      </w:r>
      <w:r w:rsidRPr="00EA6D25">
        <w:rPr>
          <w:rFonts w:ascii="Times New Roman" w:hAnsi="Times New Roman" w:cs="Times New Roman"/>
          <w:sz w:val="24"/>
          <w:szCs w:val="24"/>
        </w:rPr>
        <w:t>ase</w:t>
      </w:r>
      <w:r>
        <w:rPr>
          <w:rFonts w:ascii="Times New Roman" w:hAnsi="Times New Roman" w:cs="Times New Roman"/>
          <w:sz w:val="24"/>
          <w:szCs w:val="24"/>
        </w:rPr>
        <w:t>…</w:t>
      </w:r>
      <w:r w:rsidR="003B6B23">
        <w:rPr>
          <w:rFonts w:ascii="Times New Roman" w:hAnsi="Times New Roman" w:cs="Times New Roman"/>
          <w:sz w:val="24"/>
          <w:szCs w:val="24"/>
        </w:rPr>
        <w:t>...</w:t>
      </w:r>
      <w:r>
        <w:rPr>
          <w:rFonts w:ascii="Times New Roman" w:hAnsi="Times New Roman" w:cs="Times New Roman"/>
          <w:sz w:val="24"/>
          <w:szCs w:val="24"/>
        </w:rPr>
        <w:t>……………………………</w:t>
      </w:r>
      <w:r w:rsidR="000C3F09">
        <w:rPr>
          <w:rFonts w:ascii="Times New Roman" w:hAnsi="Times New Roman" w:cs="Times New Roman"/>
          <w:sz w:val="24"/>
          <w:szCs w:val="24"/>
        </w:rPr>
        <w:t>…...</w:t>
      </w:r>
      <w:r w:rsidR="005B6814">
        <w:rPr>
          <w:rFonts w:ascii="Times New Roman" w:hAnsi="Times New Roman" w:cs="Times New Roman"/>
          <w:sz w:val="24"/>
          <w:szCs w:val="24"/>
        </w:rPr>
        <w:t>…………..</w:t>
      </w:r>
      <w:r w:rsidR="00C955C9">
        <w:rPr>
          <w:rFonts w:ascii="Times New Roman" w:hAnsi="Times New Roman" w:cs="Times New Roman"/>
          <w:sz w:val="24"/>
          <w:szCs w:val="24"/>
        </w:rPr>
        <w:t>. 51</w:t>
      </w:r>
    </w:p>
    <w:p w14:paraId="592D0172" w14:textId="4F2ADCA9" w:rsidR="00610CA4" w:rsidRDefault="0025128A" w:rsidP="00EA6D25">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Save Travel Decision Use C</w:t>
      </w:r>
      <w:r w:rsidR="00EA6D25" w:rsidRPr="00EA6D25">
        <w:rPr>
          <w:rFonts w:ascii="Times New Roman" w:hAnsi="Times New Roman" w:cs="Times New Roman"/>
          <w:sz w:val="24"/>
          <w:szCs w:val="24"/>
        </w:rPr>
        <w:t>ase</w:t>
      </w:r>
      <w:r w:rsidR="00EA6D25">
        <w:rPr>
          <w:rFonts w:ascii="Times New Roman" w:hAnsi="Times New Roman" w:cs="Times New Roman"/>
          <w:sz w:val="24"/>
          <w:szCs w:val="24"/>
        </w:rPr>
        <w:t>………...…………………………………</w:t>
      </w:r>
      <w:r w:rsidR="000C3F09">
        <w:rPr>
          <w:rFonts w:ascii="Times New Roman" w:hAnsi="Times New Roman" w:cs="Times New Roman"/>
          <w:sz w:val="24"/>
          <w:szCs w:val="24"/>
        </w:rPr>
        <w:t>….</w:t>
      </w:r>
      <w:r w:rsidR="00EA6D25">
        <w:rPr>
          <w:rFonts w:ascii="Times New Roman" w:hAnsi="Times New Roman" w:cs="Times New Roman"/>
          <w:sz w:val="24"/>
          <w:szCs w:val="24"/>
        </w:rPr>
        <w:t>…………</w:t>
      </w:r>
      <w:r w:rsidR="00ED39CE">
        <w:rPr>
          <w:rFonts w:ascii="Times New Roman" w:hAnsi="Times New Roman" w:cs="Times New Roman"/>
          <w:sz w:val="24"/>
          <w:szCs w:val="24"/>
        </w:rPr>
        <w:t xml:space="preserve"> </w:t>
      </w:r>
      <w:r w:rsidR="00C955C9">
        <w:rPr>
          <w:rFonts w:ascii="Times New Roman" w:hAnsi="Times New Roman" w:cs="Times New Roman"/>
          <w:sz w:val="24"/>
          <w:szCs w:val="24"/>
        </w:rPr>
        <w:t>52</w:t>
      </w:r>
    </w:p>
    <w:p w14:paraId="2E9D57A5" w14:textId="100D7CEF" w:rsidR="00610CA4" w:rsidRDefault="00EA6D25" w:rsidP="00EA6D25">
      <w:pPr>
        <w:pStyle w:val="ListParagraph"/>
        <w:numPr>
          <w:ilvl w:val="0"/>
          <w:numId w:val="28"/>
        </w:numPr>
        <w:spacing w:line="480" w:lineRule="auto"/>
        <w:rPr>
          <w:rFonts w:ascii="Times New Roman" w:hAnsi="Times New Roman" w:cs="Times New Roman"/>
          <w:sz w:val="24"/>
          <w:szCs w:val="24"/>
        </w:rPr>
      </w:pPr>
      <w:r w:rsidRPr="00EA6D25">
        <w:rPr>
          <w:rFonts w:ascii="Times New Roman" w:hAnsi="Times New Roman" w:cs="Times New Roman"/>
          <w:sz w:val="24"/>
          <w:szCs w:val="24"/>
        </w:rPr>
        <w:t xml:space="preserve">Schedule </w:t>
      </w:r>
      <w:r w:rsidR="00E10178">
        <w:rPr>
          <w:rFonts w:ascii="Times New Roman" w:hAnsi="Times New Roman" w:cs="Times New Roman"/>
          <w:sz w:val="24"/>
          <w:szCs w:val="24"/>
        </w:rPr>
        <w:t>Future T</w:t>
      </w:r>
      <w:r w:rsidRPr="00EA6D25">
        <w:rPr>
          <w:rFonts w:ascii="Times New Roman" w:hAnsi="Times New Roman" w:cs="Times New Roman"/>
          <w:sz w:val="24"/>
          <w:szCs w:val="24"/>
        </w:rPr>
        <w:t xml:space="preserve">ravel for </w:t>
      </w:r>
      <w:r w:rsidR="00E10178">
        <w:rPr>
          <w:rFonts w:ascii="Times New Roman" w:hAnsi="Times New Roman" w:cs="Times New Roman"/>
          <w:sz w:val="24"/>
          <w:szCs w:val="24"/>
        </w:rPr>
        <w:t>Notification Use C</w:t>
      </w:r>
      <w:r w:rsidRPr="00EA6D25">
        <w:rPr>
          <w:rFonts w:ascii="Times New Roman" w:hAnsi="Times New Roman" w:cs="Times New Roman"/>
          <w:sz w:val="24"/>
          <w:szCs w:val="24"/>
        </w:rPr>
        <w:t>ase</w:t>
      </w:r>
      <w:r w:rsidR="00E10178">
        <w:rPr>
          <w:rFonts w:ascii="Times New Roman" w:hAnsi="Times New Roman" w:cs="Times New Roman"/>
          <w:sz w:val="24"/>
          <w:szCs w:val="24"/>
        </w:rPr>
        <w:t>…………………………</w:t>
      </w:r>
      <w:r w:rsidR="000C3F09">
        <w:rPr>
          <w:rFonts w:ascii="Times New Roman" w:hAnsi="Times New Roman" w:cs="Times New Roman"/>
          <w:sz w:val="24"/>
          <w:szCs w:val="24"/>
        </w:rPr>
        <w:t>.….</w:t>
      </w:r>
      <w:r w:rsidR="00E10178">
        <w:rPr>
          <w:rFonts w:ascii="Times New Roman" w:hAnsi="Times New Roman" w:cs="Times New Roman"/>
          <w:sz w:val="24"/>
          <w:szCs w:val="24"/>
        </w:rPr>
        <w:t>……….</w:t>
      </w:r>
      <w:r w:rsidR="00C955C9">
        <w:rPr>
          <w:rFonts w:ascii="Times New Roman" w:hAnsi="Times New Roman" w:cs="Times New Roman"/>
          <w:sz w:val="24"/>
          <w:szCs w:val="24"/>
        </w:rPr>
        <w:t xml:space="preserve"> 53</w:t>
      </w:r>
    </w:p>
    <w:p w14:paraId="653817A0" w14:textId="6A0D4B9B" w:rsidR="00610CA4" w:rsidRDefault="00EA6D25" w:rsidP="00EA6D25">
      <w:pPr>
        <w:pStyle w:val="ListParagraph"/>
        <w:numPr>
          <w:ilvl w:val="0"/>
          <w:numId w:val="28"/>
        </w:numPr>
        <w:spacing w:line="480" w:lineRule="auto"/>
        <w:rPr>
          <w:rFonts w:ascii="Times New Roman" w:hAnsi="Times New Roman" w:cs="Times New Roman"/>
          <w:sz w:val="24"/>
          <w:szCs w:val="24"/>
        </w:rPr>
      </w:pPr>
      <w:r w:rsidRPr="00EA6D25">
        <w:rPr>
          <w:rFonts w:ascii="Times New Roman" w:hAnsi="Times New Roman" w:cs="Times New Roman"/>
          <w:sz w:val="24"/>
          <w:szCs w:val="24"/>
        </w:rPr>
        <w:t xml:space="preserve">Send </w:t>
      </w:r>
      <w:r w:rsidR="00E10178">
        <w:rPr>
          <w:rFonts w:ascii="Times New Roman" w:hAnsi="Times New Roman" w:cs="Times New Roman"/>
          <w:sz w:val="24"/>
          <w:szCs w:val="24"/>
        </w:rPr>
        <w:t>Push Notification Use C</w:t>
      </w:r>
      <w:r w:rsidRPr="00EA6D25">
        <w:rPr>
          <w:rFonts w:ascii="Times New Roman" w:hAnsi="Times New Roman" w:cs="Times New Roman"/>
          <w:sz w:val="24"/>
          <w:szCs w:val="24"/>
        </w:rPr>
        <w:t>ase</w:t>
      </w:r>
      <w:r>
        <w:rPr>
          <w:rFonts w:ascii="Times New Roman" w:hAnsi="Times New Roman" w:cs="Times New Roman"/>
          <w:sz w:val="24"/>
          <w:szCs w:val="24"/>
        </w:rPr>
        <w:t>………………</w:t>
      </w:r>
      <w:r w:rsidR="00A12014">
        <w:rPr>
          <w:rFonts w:ascii="Times New Roman" w:hAnsi="Times New Roman" w:cs="Times New Roman"/>
          <w:sz w:val="24"/>
          <w:szCs w:val="24"/>
        </w:rPr>
        <w:t>………</w:t>
      </w:r>
      <w:r w:rsidR="00E10178">
        <w:rPr>
          <w:rFonts w:ascii="Times New Roman" w:hAnsi="Times New Roman" w:cs="Times New Roman"/>
          <w:sz w:val="24"/>
          <w:szCs w:val="24"/>
        </w:rPr>
        <w:t>..</w:t>
      </w:r>
      <w:r w:rsidR="00A12014">
        <w:rPr>
          <w:rFonts w:ascii="Times New Roman" w:hAnsi="Times New Roman" w:cs="Times New Roman"/>
          <w:sz w:val="24"/>
          <w:szCs w:val="24"/>
        </w:rPr>
        <w:t>..</w:t>
      </w:r>
      <w:r>
        <w:rPr>
          <w:rFonts w:ascii="Times New Roman" w:hAnsi="Times New Roman" w:cs="Times New Roman"/>
          <w:sz w:val="24"/>
          <w:szCs w:val="24"/>
        </w:rPr>
        <w:t>………………</w:t>
      </w:r>
      <w:r w:rsidR="000C3F09">
        <w:rPr>
          <w:rFonts w:ascii="Times New Roman" w:hAnsi="Times New Roman" w:cs="Times New Roman"/>
          <w:sz w:val="24"/>
          <w:szCs w:val="24"/>
        </w:rPr>
        <w:t>….</w:t>
      </w:r>
      <w:r w:rsidR="00C955C9">
        <w:rPr>
          <w:rFonts w:ascii="Times New Roman" w:hAnsi="Times New Roman" w:cs="Times New Roman"/>
          <w:sz w:val="24"/>
          <w:szCs w:val="24"/>
        </w:rPr>
        <w:t>………… 54</w:t>
      </w:r>
    </w:p>
    <w:p w14:paraId="33EF484A" w14:textId="208A3B69" w:rsidR="00610CA4" w:rsidRDefault="00F95199" w:rsidP="00EA6D25">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View Travel Search H</w:t>
      </w:r>
      <w:r w:rsidR="00E10178">
        <w:rPr>
          <w:rFonts w:ascii="Times New Roman" w:hAnsi="Times New Roman" w:cs="Times New Roman"/>
          <w:sz w:val="24"/>
          <w:szCs w:val="24"/>
        </w:rPr>
        <w:t>istory Use C</w:t>
      </w:r>
      <w:r w:rsidR="00EA6D25" w:rsidRPr="00EA6D25">
        <w:rPr>
          <w:rFonts w:ascii="Times New Roman" w:hAnsi="Times New Roman" w:cs="Times New Roman"/>
          <w:sz w:val="24"/>
          <w:szCs w:val="24"/>
        </w:rPr>
        <w:t>ase</w:t>
      </w:r>
      <w:r w:rsidR="003551FB">
        <w:rPr>
          <w:rFonts w:ascii="Times New Roman" w:hAnsi="Times New Roman" w:cs="Times New Roman"/>
          <w:sz w:val="24"/>
          <w:szCs w:val="24"/>
        </w:rPr>
        <w:t>………………….</w:t>
      </w:r>
      <w:r w:rsidR="00EA6D25">
        <w:rPr>
          <w:rFonts w:ascii="Times New Roman" w:hAnsi="Times New Roman" w:cs="Times New Roman"/>
          <w:sz w:val="24"/>
          <w:szCs w:val="24"/>
        </w:rPr>
        <w:t>…</w:t>
      </w:r>
      <w:r w:rsidR="00E10178">
        <w:rPr>
          <w:rFonts w:ascii="Times New Roman" w:hAnsi="Times New Roman" w:cs="Times New Roman"/>
          <w:sz w:val="24"/>
          <w:szCs w:val="24"/>
        </w:rPr>
        <w:t>..</w:t>
      </w:r>
      <w:r w:rsidR="00EA6D25">
        <w:rPr>
          <w:rFonts w:ascii="Times New Roman" w:hAnsi="Times New Roman" w:cs="Times New Roman"/>
          <w:sz w:val="24"/>
          <w:szCs w:val="24"/>
        </w:rPr>
        <w:t>……</w:t>
      </w:r>
      <w:r>
        <w:rPr>
          <w:rFonts w:ascii="Times New Roman" w:hAnsi="Times New Roman" w:cs="Times New Roman"/>
          <w:sz w:val="24"/>
          <w:szCs w:val="24"/>
        </w:rPr>
        <w:t>.</w:t>
      </w:r>
      <w:r w:rsidR="00EA6D25">
        <w:rPr>
          <w:rFonts w:ascii="Times New Roman" w:hAnsi="Times New Roman" w:cs="Times New Roman"/>
          <w:sz w:val="24"/>
          <w:szCs w:val="24"/>
        </w:rPr>
        <w:t>…………</w:t>
      </w:r>
      <w:r w:rsidR="000C3F09">
        <w:rPr>
          <w:rFonts w:ascii="Times New Roman" w:hAnsi="Times New Roman" w:cs="Times New Roman"/>
          <w:sz w:val="24"/>
          <w:szCs w:val="24"/>
        </w:rPr>
        <w:t>….</w:t>
      </w:r>
      <w:r w:rsidR="00C955C9">
        <w:rPr>
          <w:rFonts w:ascii="Times New Roman" w:hAnsi="Times New Roman" w:cs="Times New Roman"/>
          <w:sz w:val="24"/>
          <w:szCs w:val="24"/>
        </w:rPr>
        <w:t>……… 55</w:t>
      </w:r>
    </w:p>
    <w:p w14:paraId="7DB51FB0" w14:textId="317F380B" w:rsidR="00610CA4" w:rsidRDefault="00F95199" w:rsidP="00EA6D25">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View Travel Schedule H</w:t>
      </w:r>
      <w:r w:rsidR="00EA6D25" w:rsidRPr="00EA6D25">
        <w:rPr>
          <w:rFonts w:ascii="Times New Roman" w:hAnsi="Times New Roman" w:cs="Times New Roman"/>
          <w:sz w:val="24"/>
          <w:szCs w:val="24"/>
        </w:rPr>
        <w:t xml:space="preserve">istory </w:t>
      </w:r>
      <w:r w:rsidR="00E10178">
        <w:rPr>
          <w:rFonts w:ascii="Times New Roman" w:hAnsi="Times New Roman" w:cs="Times New Roman"/>
          <w:sz w:val="24"/>
          <w:szCs w:val="24"/>
        </w:rPr>
        <w:t>Use C</w:t>
      </w:r>
      <w:r w:rsidR="00EA6D25" w:rsidRPr="00EA6D25">
        <w:rPr>
          <w:rFonts w:ascii="Times New Roman" w:hAnsi="Times New Roman" w:cs="Times New Roman"/>
          <w:sz w:val="24"/>
          <w:szCs w:val="24"/>
        </w:rPr>
        <w:t>ase</w:t>
      </w:r>
      <w:r w:rsidR="00345315">
        <w:rPr>
          <w:rFonts w:ascii="Times New Roman" w:hAnsi="Times New Roman" w:cs="Times New Roman"/>
          <w:sz w:val="24"/>
          <w:szCs w:val="24"/>
        </w:rPr>
        <w:t>……………………</w:t>
      </w:r>
      <w:r w:rsidR="00E10178">
        <w:rPr>
          <w:rFonts w:ascii="Times New Roman" w:hAnsi="Times New Roman" w:cs="Times New Roman"/>
          <w:sz w:val="24"/>
          <w:szCs w:val="24"/>
        </w:rPr>
        <w:t>..</w:t>
      </w:r>
      <w:r w:rsidR="00345315">
        <w:rPr>
          <w:rFonts w:ascii="Times New Roman" w:hAnsi="Times New Roman" w:cs="Times New Roman"/>
          <w:sz w:val="24"/>
          <w:szCs w:val="24"/>
        </w:rPr>
        <w:t>……</w:t>
      </w:r>
      <w:r>
        <w:rPr>
          <w:rFonts w:ascii="Times New Roman" w:hAnsi="Times New Roman" w:cs="Times New Roman"/>
          <w:sz w:val="24"/>
          <w:szCs w:val="24"/>
        </w:rPr>
        <w:t>.</w:t>
      </w:r>
      <w:r w:rsidR="00345315">
        <w:rPr>
          <w:rFonts w:ascii="Times New Roman" w:hAnsi="Times New Roman" w:cs="Times New Roman"/>
          <w:sz w:val="24"/>
          <w:szCs w:val="24"/>
        </w:rPr>
        <w:t>………</w:t>
      </w:r>
      <w:r w:rsidR="000C3F09">
        <w:rPr>
          <w:rFonts w:ascii="Times New Roman" w:hAnsi="Times New Roman" w:cs="Times New Roman"/>
          <w:sz w:val="24"/>
          <w:szCs w:val="24"/>
        </w:rPr>
        <w:t>….</w:t>
      </w:r>
      <w:r w:rsidR="00345315">
        <w:rPr>
          <w:rFonts w:ascii="Times New Roman" w:hAnsi="Times New Roman" w:cs="Times New Roman"/>
          <w:sz w:val="24"/>
          <w:szCs w:val="24"/>
        </w:rPr>
        <w:t>…….</w:t>
      </w:r>
      <w:r w:rsidR="00C955C9">
        <w:rPr>
          <w:rFonts w:ascii="Times New Roman" w:hAnsi="Times New Roman" w:cs="Times New Roman"/>
          <w:sz w:val="24"/>
          <w:szCs w:val="24"/>
        </w:rPr>
        <w:t>… 55</w:t>
      </w:r>
    </w:p>
    <w:p w14:paraId="288D96DA" w14:textId="3CC3B2DD" w:rsidR="00610CA4" w:rsidRDefault="00EA6D25" w:rsidP="00EA6D25">
      <w:pPr>
        <w:pStyle w:val="ListParagraph"/>
        <w:numPr>
          <w:ilvl w:val="0"/>
          <w:numId w:val="28"/>
        </w:numPr>
        <w:spacing w:line="480" w:lineRule="auto"/>
        <w:rPr>
          <w:rFonts w:ascii="Times New Roman" w:hAnsi="Times New Roman" w:cs="Times New Roman"/>
          <w:sz w:val="24"/>
          <w:szCs w:val="24"/>
        </w:rPr>
      </w:pPr>
      <w:r w:rsidRPr="00EA6D25">
        <w:rPr>
          <w:rFonts w:ascii="Times New Roman" w:hAnsi="Times New Roman" w:cs="Times New Roman"/>
          <w:sz w:val="24"/>
          <w:szCs w:val="24"/>
        </w:rPr>
        <w:t>Fi</w:t>
      </w:r>
      <w:r w:rsidR="00F95199">
        <w:rPr>
          <w:rFonts w:ascii="Times New Roman" w:hAnsi="Times New Roman" w:cs="Times New Roman"/>
          <w:sz w:val="24"/>
          <w:szCs w:val="24"/>
        </w:rPr>
        <w:t>lter Report Data on Date R</w:t>
      </w:r>
      <w:r w:rsidR="00E10178">
        <w:rPr>
          <w:rFonts w:ascii="Times New Roman" w:hAnsi="Times New Roman" w:cs="Times New Roman"/>
          <w:sz w:val="24"/>
          <w:szCs w:val="24"/>
        </w:rPr>
        <w:t>ange Use C</w:t>
      </w:r>
      <w:r w:rsidRPr="00EA6D25">
        <w:rPr>
          <w:rFonts w:ascii="Times New Roman" w:hAnsi="Times New Roman" w:cs="Times New Roman"/>
          <w:sz w:val="24"/>
          <w:szCs w:val="24"/>
        </w:rPr>
        <w:t>ase</w:t>
      </w:r>
      <w:r w:rsidR="00FA5DB5">
        <w:rPr>
          <w:rFonts w:ascii="Times New Roman" w:hAnsi="Times New Roman" w:cs="Times New Roman"/>
          <w:sz w:val="24"/>
          <w:szCs w:val="24"/>
        </w:rPr>
        <w:t>……………………</w:t>
      </w:r>
      <w:r w:rsidR="00E10178">
        <w:rPr>
          <w:rFonts w:ascii="Times New Roman" w:hAnsi="Times New Roman" w:cs="Times New Roman"/>
          <w:sz w:val="24"/>
          <w:szCs w:val="24"/>
        </w:rPr>
        <w:t>...</w:t>
      </w:r>
      <w:r w:rsidR="00FA5DB5">
        <w:rPr>
          <w:rFonts w:ascii="Times New Roman" w:hAnsi="Times New Roman" w:cs="Times New Roman"/>
          <w:sz w:val="24"/>
          <w:szCs w:val="24"/>
        </w:rPr>
        <w:t>…</w:t>
      </w:r>
      <w:r w:rsidR="00F95199">
        <w:rPr>
          <w:rFonts w:ascii="Times New Roman" w:hAnsi="Times New Roman" w:cs="Times New Roman"/>
          <w:sz w:val="24"/>
          <w:szCs w:val="24"/>
        </w:rPr>
        <w:t>…</w:t>
      </w:r>
      <w:r>
        <w:rPr>
          <w:rFonts w:ascii="Times New Roman" w:hAnsi="Times New Roman" w:cs="Times New Roman"/>
          <w:sz w:val="24"/>
          <w:szCs w:val="24"/>
        </w:rPr>
        <w:t>…</w:t>
      </w:r>
      <w:r w:rsidR="000C3F09">
        <w:rPr>
          <w:rFonts w:ascii="Times New Roman" w:hAnsi="Times New Roman" w:cs="Times New Roman"/>
          <w:sz w:val="24"/>
          <w:szCs w:val="24"/>
        </w:rPr>
        <w:t>….</w:t>
      </w:r>
      <w:r w:rsidR="00C955C9">
        <w:rPr>
          <w:rFonts w:ascii="Times New Roman" w:hAnsi="Times New Roman" w:cs="Times New Roman"/>
          <w:sz w:val="24"/>
          <w:szCs w:val="24"/>
        </w:rPr>
        <w:t>………… 56</w:t>
      </w:r>
    </w:p>
    <w:p w14:paraId="7D102625" w14:textId="1D514774" w:rsidR="00EA6D25" w:rsidRPr="000A198C" w:rsidRDefault="00DA2437" w:rsidP="00EA6D25">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Download Travel History R</w:t>
      </w:r>
      <w:r w:rsidR="00E10178">
        <w:rPr>
          <w:rFonts w:ascii="Times New Roman" w:hAnsi="Times New Roman" w:cs="Times New Roman"/>
          <w:sz w:val="24"/>
          <w:szCs w:val="24"/>
        </w:rPr>
        <w:t>eport Use C</w:t>
      </w:r>
      <w:r w:rsidR="00EA6D25" w:rsidRPr="00EA6D25">
        <w:rPr>
          <w:rFonts w:ascii="Times New Roman" w:hAnsi="Times New Roman" w:cs="Times New Roman"/>
          <w:sz w:val="24"/>
          <w:szCs w:val="24"/>
        </w:rPr>
        <w:t>ase</w:t>
      </w:r>
      <w:r w:rsidR="00EA6D25">
        <w:rPr>
          <w:rFonts w:ascii="Times New Roman" w:hAnsi="Times New Roman" w:cs="Times New Roman"/>
          <w:sz w:val="24"/>
          <w:szCs w:val="24"/>
        </w:rPr>
        <w:t>………………………</w:t>
      </w:r>
      <w:r w:rsidR="00E10178">
        <w:rPr>
          <w:rFonts w:ascii="Times New Roman" w:hAnsi="Times New Roman" w:cs="Times New Roman"/>
          <w:sz w:val="24"/>
          <w:szCs w:val="24"/>
        </w:rPr>
        <w:t>...</w:t>
      </w:r>
      <w:r w:rsidR="00EA6D25">
        <w:rPr>
          <w:rFonts w:ascii="Times New Roman" w:hAnsi="Times New Roman" w:cs="Times New Roman"/>
          <w:sz w:val="24"/>
          <w:szCs w:val="24"/>
        </w:rPr>
        <w:t>……</w:t>
      </w:r>
      <w:r w:rsidR="000C3F09">
        <w:rPr>
          <w:rFonts w:ascii="Times New Roman" w:hAnsi="Times New Roman" w:cs="Times New Roman"/>
          <w:sz w:val="24"/>
          <w:szCs w:val="24"/>
        </w:rPr>
        <w:t>….</w:t>
      </w:r>
      <w:r w:rsidR="00FA5DB5">
        <w:rPr>
          <w:rFonts w:ascii="Times New Roman" w:hAnsi="Times New Roman" w:cs="Times New Roman"/>
          <w:sz w:val="24"/>
          <w:szCs w:val="24"/>
        </w:rPr>
        <w:t>….</w:t>
      </w:r>
      <w:r>
        <w:rPr>
          <w:rFonts w:ascii="Times New Roman" w:hAnsi="Times New Roman" w:cs="Times New Roman"/>
          <w:sz w:val="24"/>
          <w:szCs w:val="24"/>
        </w:rPr>
        <w:t>……….</w:t>
      </w:r>
      <w:r w:rsidR="00863191">
        <w:rPr>
          <w:rFonts w:ascii="Times New Roman" w:hAnsi="Times New Roman" w:cs="Times New Roman"/>
          <w:sz w:val="24"/>
          <w:szCs w:val="24"/>
        </w:rPr>
        <w:t>57</w:t>
      </w:r>
    </w:p>
    <w:p w14:paraId="5AE10308" w14:textId="77777777" w:rsidR="000A198C" w:rsidRDefault="000A198C">
      <w:pPr>
        <w:rPr>
          <w:rFonts w:ascii="Times New Roman" w:hAnsi="Times New Roman" w:cs="Times New Roman"/>
          <w:b/>
          <w:sz w:val="24"/>
          <w:szCs w:val="24"/>
        </w:rPr>
      </w:pPr>
      <w:r>
        <w:rPr>
          <w:rFonts w:ascii="Times New Roman" w:hAnsi="Times New Roman" w:cs="Times New Roman"/>
          <w:b/>
          <w:sz w:val="24"/>
          <w:szCs w:val="24"/>
        </w:rPr>
        <w:br w:type="page"/>
      </w:r>
    </w:p>
    <w:p w14:paraId="053E41F2" w14:textId="77777777" w:rsidR="000A198C" w:rsidRDefault="000A198C" w:rsidP="00EA07AD">
      <w:pPr>
        <w:jc w:val="center"/>
        <w:rPr>
          <w:rFonts w:ascii="Times New Roman" w:hAnsi="Times New Roman" w:cs="Times New Roman"/>
          <w:b/>
          <w:sz w:val="24"/>
          <w:szCs w:val="24"/>
        </w:rPr>
      </w:pPr>
    </w:p>
    <w:p w14:paraId="407493F1" w14:textId="4EBAE566" w:rsidR="003309BA" w:rsidRDefault="00EA07AD" w:rsidP="00386B00">
      <w:pPr>
        <w:spacing w:after="0"/>
        <w:jc w:val="center"/>
        <w:rPr>
          <w:rFonts w:ascii="Times New Roman" w:hAnsi="Times New Roman" w:cs="Times New Roman"/>
          <w:b/>
          <w:sz w:val="24"/>
          <w:szCs w:val="24"/>
        </w:rPr>
      </w:pPr>
      <w:r>
        <w:rPr>
          <w:rFonts w:ascii="Times New Roman" w:hAnsi="Times New Roman" w:cs="Times New Roman"/>
          <w:b/>
          <w:sz w:val="24"/>
          <w:szCs w:val="24"/>
        </w:rPr>
        <w:t>LIST OF FIGURES</w:t>
      </w:r>
    </w:p>
    <w:p w14:paraId="72FF6486" w14:textId="77777777" w:rsidR="003B7C71" w:rsidRDefault="003B7C71" w:rsidP="00386B00">
      <w:pPr>
        <w:spacing w:after="0"/>
        <w:jc w:val="center"/>
        <w:rPr>
          <w:rFonts w:ascii="Times New Roman" w:hAnsi="Times New Roman" w:cs="Times New Roman"/>
          <w:b/>
          <w:sz w:val="24"/>
          <w:szCs w:val="24"/>
        </w:rPr>
      </w:pPr>
    </w:p>
    <w:p w14:paraId="30FB221B" w14:textId="48D58DB4" w:rsidR="00CB56ED" w:rsidRDefault="004C4514" w:rsidP="00094036">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1</w:t>
      </w:r>
      <w:r w:rsidR="00CB56ED">
        <w:rPr>
          <w:rFonts w:ascii="Times New Roman" w:hAnsi="Times New Roman" w:cs="Times New Roman"/>
          <w:sz w:val="24"/>
          <w:szCs w:val="24"/>
        </w:rPr>
        <w:t>.</w:t>
      </w:r>
      <w:del w:id="0" w:author="Danielle Alsky" w:date="2017-02-15T16:07:00Z">
        <w:r w:rsidRPr="004C4514" w:rsidDel="00D97921">
          <w:rPr>
            <w:rFonts w:ascii="Times New Roman" w:hAnsi="Times New Roman" w:cs="Times New Roman"/>
            <w:sz w:val="24"/>
            <w:szCs w:val="24"/>
          </w:rPr>
          <w:delText xml:space="preserve"> </w:delText>
        </w:r>
      </w:del>
      <w:ins w:id="1" w:author="Danielle Alsky" w:date="2017-02-15T16:07:00Z">
        <w:r w:rsidR="00D97921" w:rsidRPr="004C4514">
          <w:rPr>
            <w:rFonts w:ascii="Times New Roman" w:hAnsi="Times New Roman" w:cs="Times New Roman"/>
            <w:sz w:val="24"/>
            <w:szCs w:val="24"/>
          </w:rPr>
          <w:t xml:space="preserve"> </w:t>
        </w:r>
      </w:ins>
      <w:r w:rsidR="006278FD" w:rsidRPr="006278FD">
        <w:rPr>
          <w:rFonts w:ascii="Times New Roman" w:hAnsi="Times New Roman" w:cs="Times New Roman"/>
          <w:sz w:val="24"/>
          <w:szCs w:val="24"/>
        </w:rPr>
        <w:t>3-tier web application architecture</w:t>
      </w:r>
      <w:r w:rsidR="006B7928">
        <w:rPr>
          <w:rFonts w:ascii="Times New Roman" w:hAnsi="Times New Roman" w:cs="Times New Roman"/>
          <w:sz w:val="24"/>
          <w:szCs w:val="24"/>
        </w:rPr>
        <w:t>...</w:t>
      </w:r>
      <w:r w:rsidR="00C94C71">
        <w:rPr>
          <w:rFonts w:ascii="Times New Roman" w:hAnsi="Times New Roman" w:cs="Times New Roman"/>
          <w:sz w:val="24"/>
          <w:szCs w:val="24"/>
        </w:rPr>
        <w:t>............................</w:t>
      </w:r>
      <w:r w:rsidR="00140517">
        <w:rPr>
          <w:rFonts w:ascii="Times New Roman" w:hAnsi="Times New Roman" w:cs="Times New Roman"/>
          <w:sz w:val="24"/>
          <w:szCs w:val="24"/>
        </w:rPr>
        <w:t>………………..</w:t>
      </w:r>
      <w:r w:rsidR="006278FD">
        <w:rPr>
          <w:rFonts w:ascii="Times New Roman" w:hAnsi="Times New Roman" w:cs="Times New Roman"/>
          <w:sz w:val="24"/>
          <w:szCs w:val="24"/>
        </w:rPr>
        <w:t>…………</w:t>
      </w:r>
      <w:r w:rsidR="000C3F09">
        <w:rPr>
          <w:rFonts w:ascii="Times New Roman" w:hAnsi="Times New Roman" w:cs="Times New Roman"/>
          <w:sz w:val="24"/>
          <w:szCs w:val="24"/>
        </w:rPr>
        <w:t>…..</w:t>
      </w:r>
      <w:r w:rsidR="00EB7201">
        <w:rPr>
          <w:rFonts w:ascii="Times New Roman" w:hAnsi="Times New Roman" w:cs="Times New Roman"/>
          <w:sz w:val="24"/>
          <w:szCs w:val="24"/>
        </w:rPr>
        <w:t>..</w:t>
      </w:r>
      <w:r w:rsidR="006278FD">
        <w:rPr>
          <w:rFonts w:ascii="Times New Roman" w:hAnsi="Times New Roman" w:cs="Times New Roman"/>
          <w:sz w:val="24"/>
          <w:szCs w:val="24"/>
        </w:rPr>
        <w:t>………. 1</w:t>
      </w:r>
      <w:r w:rsidR="003B011F">
        <w:rPr>
          <w:rFonts w:ascii="Times New Roman" w:hAnsi="Times New Roman" w:cs="Times New Roman"/>
          <w:sz w:val="24"/>
          <w:szCs w:val="24"/>
        </w:rPr>
        <w:t xml:space="preserve"> </w:t>
      </w:r>
    </w:p>
    <w:p w14:paraId="17E0680C" w14:textId="630899F3" w:rsidR="004C4514" w:rsidRDefault="003B011F"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2.</w:t>
      </w:r>
      <w:r w:rsidR="003E7657">
        <w:rPr>
          <w:rFonts w:ascii="Times New Roman" w:hAnsi="Times New Roman" w:cs="Times New Roman"/>
          <w:sz w:val="24"/>
          <w:szCs w:val="24"/>
        </w:rPr>
        <w:t xml:space="preserve"> MVC </w:t>
      </w:r>
      <w:r>
        <w:rPr>
          <w:rFonts w:ascii="Times New Roman" w:hAnsi="Times New Roman" w:cs="Times New Roman"/>
          <w:sz w:val="24"/>
          <w:szCs w:val="24"/>
        </w:rPr>
        <w:t>archite</w:t>
      </w:r>
      <w:r w:rsidR="00CB56ED">
        <w:rPr>
          <w:rFonts w:ascii="Times New Roman" w:hAnsi="Times New Roman" w:cs="Times New Roman"/>
          <w:sz w:val="24"/>
          <w:szCs w:val="24"/>
        </w:rPr>
        <w:t>cture………………………………</w:t>
      </w:r>
      <w:r w:rsidR="00C94C71">
        <w:rPr>
          <w:rFonts w:ascii="Times New Roman" w:hAnsi="Times New Roman" w:cs="Times New Roman"/>
          <w:sz w:val="24"/>
          <w:szCs w:val="24"/>
        </w:rPr>
        <w:t>………………………………</w:t>
      </w:r>
      <w:r w:rsidR="000C3F09">
        <w:rPr>
          <w:rFonts w:ascii="Times New Roman" w:hAnsi="Times New Roman" w:cs="Times New Roman"/>
          <w:sz w:val="24"/>
          <w:szCs w:val="24"/>
        </w:rPr>
        <w:t>…..</w:t>
      </w:r>
      <w:r w:rsidR="00C94C71">
        <w:rPr>
          <w:rFonts w:ascii="Times New Roman" w:hAnsi="Times New Roman" w:cs="Times New Roman"/>
          <w:sz w:val="24"/>
          <w:szCs w:val="24"/>
        </w:rPr>
        <w:t>……</w:t>
      </w:r>
      <w:r w:rsidR="00CB56ED">
        <w:rPr>
          <w:rFonts w:ascii="Times New Roman" w:hAnsi="Times New Roman" w:cs="Times New Roman"/>
          <w:sz w:val="24"/>
          <w:szCs w:val="24"/>
        </w:rPr>
        <w:t>…</w:t>
      </w:r>
      <w:r w:rsidR="00783548">
        <w:rPr>
          <w:rFonts w:ascii="Times New Roman" w:hAnsi="Times New Roman" w:cs="Times New Roman"/>
          <w:sz w:val="24"/>
          <w:szCs w:val="24"/>
        </w:rPr>
        <w:t>… 11</w:t>
      </w:r>
    </w:p>
    <w:p w14:paraId="17046057" w14:textId="08DF05C1" w:rsidR="004C4514" w:rsidRDefault="00415CA8"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3.</w:t>
      </w:r>
      <w:r w:rsidR="004C4514" w:rsidRPr="004C4514">
        <w:rPr>
          <w:rFonts w:ascii="Times New Roman" w:hAnsi="Times New Roman" w:cs="Times New Roman"/>
          <w:sz w:val="24"/>
          <w:szCs w:val="24"/>
        </w:rPr>
        <w:t xml:space="preserve"> </w:t>
      </w:r>
      <w:r w:rsidRPr="00415CA8">
        <w:rPr>
          <w:rFonts w:ascii="Times New Roman" w:hAnsi="Times New Roman" w:cs="Times New Roman"/>
          <w:sz w:val="24"/>
          <w:szCs w:val="24"/>
        </w:rPr>
        <w:t xml:space="preserve">Flow of request in Spring MVC </w:t>
      </w:r>
      <w:r>
        <w:rPr>
          <w:rFonts w:ascii="Times New Roman" w:hAnsi="Times New Roman" w:cs="Times New Roman"/>
          <w:sz w:val="24"/>
          <w:szCs w:val="24"/>
        </w:rPr>
        <w:t>…………………………………………………</w:t>
      </w:r>
      <w:r w:rsidR="000C3F09">
        <w:rPr>
          <w:rFonts w:ascii="Times New Roman" w:hAnsi="Times New Roman" w:cs="Times New Roman"/>
          <w:sz w:val="24"/>
          <w:szCs w:val="24"/>
        </w:rPr>
        <w:t>…..</w:t>
      </w:r>
      <w:r w:rsidR="005649D6">
        <w:rPr>
          <w:rFonts w:ascii="Times New Roman" w:hAnsi="Times New Roman" w:cs="Times New Roman"/>
          <w:sz w:val="24"/>
          <w:szCs w:val="24"/>
        </w:rPr>
        <w:t>……..…12</w:t>
      </w:r>
    </w:p>
    <w:p w14:paraId="1DF0A420" w14:textId="758F7A15" w:rsidR="004C4514" w:rsidRPr="004C4514" w:rsidRDefault="00415CA8"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4. Hibernate a</w:t>
      </w:r>
      <w:r w:rsidR="004C4514" w:rsidRPr="004C4514">
        <w:rPr>
          <w:rFonts w:ascii="Times New Roman" w:hAnsi="Times New Roman" w:cs="Times New Roman"/>
          <w:sz w:val="24"/>
          <w:szCs w:val="24"/>
        </w:rPr>
        <w:t>rchitecture</w:t>
      </w:r>
      <w:r>
        <w:rPr>
          <w:rFonts w:ascii="Times New Roman" w:hAnsi="Times New Roman" w:cs="Times New Roman"/>
          <w:sz w:val="24"/>
          <w:szCs w:val="24"/>
        </w:rPr>
        <w:t>………………………………………………………</w:t>
      </w:r>
      <w:r w:rsidR="00AA4FA7">
        <w:rPr>
          <w:rFonts w:ascii="Times New Roman" w:hAnsi="Times New Roman" w:cs="Times New Roman"/>
          <w:sz w:val="24"/>
          <w:szCs w:val="24"/>
        </w:rPr>
        <w:t>……</w:t>
      </w:r>
      <w:r w:rsidR="000C3F09">
        <w:rPr>
          <w:rFonts w:ascii="Times New Roman" w:hAnsi="Times New Roman" w:cs="Times New Roman"/>
          <w:sz w:val="24"/>
          <w:szCs w:val="24"/>
        </w:rPr>
        <w:t>…..</w:t>
      </w:r>
      <w:r w:rsidR="00AA4FA7">
        <w:rPr>
          <w:rFonts w:ascii="Times New Roman" w:hAnsi="Times New Roman" w:cs="Times New Roman"/>
          <w:sz w:val="24"/>
          <w:szCs w:val="24"/>
        </w:rPr>
        <w:t>….</w:t>
      </w:r>
      <w:r w:rsidR="009D4F82">
        <w:rPr>
          <w:rFonts w:ascii="Times New Roman" w:hAnsi="Times New Roman" w:cs="Times New Roman"/>
          <w:sz w:val="24"/>
          <w:szCs w:val="24"/>
        </w:rPr>
        <w:t>…… 16</w:t>
      </w:r>
    </w:p>
    <w:p w14:paraId="33D53425" w14:textId="7C733881" w:rsidR="004C4514" w:rsidRPr="004C4514" w:rsidRDefault="004C4514" w:rsidP="00094036">
      <w:pPr>
        <w:spacing w:after="0" w:line="480" w:lineRule="auto"/>
        <w:rPr>
          <w:rFonts w:ascii="Times New Roman" w:hAnsi="Times New Roman" w:cs="Times New Roman"/>
          <w:sz w:val="24"/>
          <w:szCs w:val="24"/>
        </w:rPr>
      </w:pPr>
      <w:r w:rsidRPr="004C4514">
        <w:rPr>
          <w:rFonts w:ascii="Times New Roman" w:hAnsi="Times New Roman" w:cs="Times New Roman"/>
          <w:sz w:val="24"/>
          <w:szCs w:val="24"/>
        </w:rPr>
        <w:t>5</w:t>
      </w:r>
      <w:r w:rsidR="003C7136">
        <w:rPr>
          <w:rFonts w:ascii="Times New Roman" w:hAnsi="Times New Roman" w:cs="Times New Roman"/>
          <w:sz w:val="24"/>
          <w:szCs w:val="24"/>
        </w:rPr>
        <w:t>.</w:t>
      </w:r>
      <w:r w:rsidRPr="004C4514">
        <w:rPr>
          <w:rFonts w:ascii="Times New Roman" w:hAnsi="Times New Roman" w:cs="Times New Roman"/>
          <w:sz w:val="24"/>
          <w:szCs w:val="24"/>
        </w:rPr>
        <w:t xml:space="preserve"> </w:t>
      </w:r>
      <w:r w:rsidR="003C7136" w:rsidRPr="003C7136">
        <w:rPr>
          <w:rFonts w:ascii="Times New Roman" w:hAnsi="Times New Roman" w:cs="Times New Roman"/>
          <w:sz w:val="24"/>
          <w:szCs w:val="24"/>
        </w:rPr>
        <w:t>Cloud messaging components for push notification messages</w:t>
      </w:r>
      <w:r w:rsidR="003C7136">
        <w:rPr>
          <w:rFonts w:ascii="Times New Roman" w:hAnsi="Times New Roman" w:cs="Times New Roman"/>
          <w:sz w:val="24"/>
          <w:szCs w:val="24"/>
        </w:rPr>
        <w:t>…………………</w:t>
      </w:r>
      <w:r w:rsidR="000C3F09">
        <w:rPr>
          <w:rFonts w:ascii="Times New Roman" w:hAnsi="Times New Roman" w:cs="Times New Roman"/>
          <w:sz w:val="24"/>
          <w:szCs w:val="24"/>
        </w:rPr>
        <w:t>…..</w:t>
      </w:r>
      <w:r w:rsidR="003C7136">
        <w:rPr>
          <w:rFonts w:ascii="Times New Roman" w:hAnsi="Times New Roman" w:cs="Times New Roman"/>
          <w:sz w:val="24"/>
          <w:szCs w:val="24"/>
        </w:rPr>
        <w:t>……</w:t>
      </w:r>
      <w:r w:rsidR="00AA4FA7">
        <w:rPr>
          <w:rFonts w:ascii="Times New Roman" w:hAnsi="Times New Roman" w:cs="Times New Roman"/>
          <w:sz w:val="24"/>
          <w:szCs w:val="24"/>
        </w:rPr>
        <w:t>…..</w:t>
      </w:r>
      <w:r w:rsidR="009D4F82">
        <w:rPr>
          <w:rFonts w:ascii="Times New Roman" w:hAnsi="Times New Roman" w:cs="Times New Roman"/>
          <w:sz w:val="24"/>
          <w:szCs w:val="24"/>
        </w:rPr>
        <w:t>. 20</w:t>
      </w:r>
    </w:p>
    <w:p w14:paraId="153E4516" w14:textId="71B950EF" w:rsidR="004C4514" w:rsidRDefault="00AA4FA7"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6.</w:t>
      </w:r>
      <w:r w:rsidR="004C4514" w:rsidRPr="004C4514">
        <w:rPr>
          <w:rFonts w:ascii="Times New Roman" w:hAnsi="Times New Roman" w:cs="Times New Roman"/>
          <w:sz w:val="24"/>
          <w:szCs w:val="24"/>
        </w:rPr>
        <w:t xml:space="preserve"> </w:t>
      </w:r>
      <w:r w:rsidR="00DD35E2">
        <w:rPr>
          <w:rFonts w:ascii="Times New Roman" w:hAnsi="Times New Roman" w:cs="Times New Roman"/>
          <w:sz w:val="24"/>
          <w:szCs w:val="24"/>
        </w:rPr>
        <w:t>L</w:t>
      </w:r>
      <w:r w:rsidR="001C01A5" w:rsidRPr="001C01A5">
        <w:rPr>
          <w:rFonts w:ascii="Times New Roman" w:hAnsi="Times New Roman" w:cs="Times New Roman"/>
          <w:sz w:val="24"/>
          <w:szCs w:val="24"/>
        </w:rPr>
        <w:t>anding page</w:t>
      </w:r>
      <w:r w:rsidR="001C01A5">
        <w:rPr>
          <w:rFonts w:ascii="Times New Roman" w:hAnsi="Times New Roman" w:cs="Times New Roman"/>
          <w:sz w:val="24"/>
          <w:szCs w:val="24"/>
        </w:rPr>
        <w:t>…</w:t>
      </w:r>
      <w:r w:rsidR="00DD35E2">
        <w:rPr>
          <w:rFonts w:ascii="Times New Roman" w:hAnsi="Times New Roman" w:cs="Times New Roman"/>
          <w:sz w:val="24"/>
          <w:szCs w:val="24"/>
        </w:rPr>
        <w:t>………………………….</w:t>
      </w:r>
      <w:r w:rsidR="001C01A5">
        <w:rPr>
          <w:rFonts w:ascii="Times New Roman" w:hAnsi="Times New Roman" w:cs="Times New Roman"/>
          <w:sz w:val="24"/>
          <w:szCs w:val="24"/>
        </w:rPr>
        <w:t>………………………………………</w:t>
      </w:r>
      <w:r w:rsidR="000C3F09">
        <w:rPr>
          <w:rFonts w:ascii="Times New Roman" w:hAnsi="Times New Roman" w:cs="Times New Roman"/>
          <w:sz w:val="24"/>
          <w:szCs w:val="24"/>
        </w:rPr>
        <w:t>…..</w:t>
      </w:r>
      <w:r w:rsidR="009D4F82">
        <w:rPr>
          <w:rFonts w:ascii="Times New Roman" w:hAnsi="Times New Roman" w:cs="Times New Roman"/>
          <w:sz w:val="24"/>
          <w:szCs w:val="24"/>
        </w:rPr>
        <w:t>……..… 30</w:t>
      </w:r>
    </w:p>
    <w:p w14:paraId="75271486" w14:textId="54567D88" w:rsidR="001A04A0" w:rsidRPr="001A04A0" w:rsidRDefault="007374DC"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7.</w:t>
      </w:r>
      <w:r w:rsidR="000C01EC">
        <w:rPr>
          <w:rFonts w:ascii="Times New Roman" w:hAnsi="Times New Roman" w:cs="Times New Roman"/>
          <w:sz w:val="24"/>
          <w:szCs w:val="24"/>
        </w:rPr>
        <w:t xml:space="preserve"> Login p</w:t>
      </w:r>
      <w:r w:rsidR="001A04A0" w:rsidRPr="001A04A0">
        <w:rPr>
          <w:rFonts w:ascii="Times New Roman" w:hAnsi="Times New Roman" w:cs="Times New Roman"/>
          <w:sz w:val="24"/>
          <w:szCs w:val="24"/>
        </w:rPr>
        <w:t>age</w:t>
      </w:r>
      <w:r>
        <w:rPr>
          <w:rFonts w:ascii="Times New Roman" w:hAnsi="Times New Roman" w:cs="Times New Roman"/>
          <w:sz w:val="24"/>
          <w:szCs w:val="24"/>
        </w:rPr>
        <w:t>………</w:t>
      </w:r>
      <w:r w:rsidR="001C01A5">
        <w:rPr>
          <w:rFonts w:ascii="Times New Roman" w:hAnsi="Times New Roman" w:cs="Times New Roman"/>
          <w:sz w:val="24"/>
          <w:szCs w:val="24"/>
        </w:rPr>
        <w:t>………………………………………………………………</w:t>
      </w:r>
      <w:r w:rsidR="000C3F09">
        <w:rPr>
          <w:rFonts w:ascii="Times New Roman" w:hAnsi="Times New Roman" w:cs="Times New Roman"/>
          <w:sz w:val="24"/>
          <w:szCs w:val="24"/>
        </w:rPr>
        <w:t>….</w:t>
      </w:r>
      <w:r w:rsidR="009D4F82">
        <w:rPr>
          <w:rFonts w:ascii="Times New Roman" w:hAnsi="Times New Roman" w:cs="Times New Roman"/>
          <w:sz w:val="24"/>
          <w:szCs w:val="24"/>
        </w:rPr>
        <w:t>…..……..31</w:t>
      </w:r>
    </w:p>
    <w:p w14:paraId="774B5EA6" w14:textId="0132C23B" w:rsidR="001A04A0" w:rsidRPr="001A04A0" w:rsidRDefault="00104F90"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8.</w:t>
      </w:r>
      <w:r w:rsidR="001A04A0" w:rsidRPr="001A04A0">
        <w:rPr>
          <w:rFonts w:ascii="Times New Roman" w:hAnsi="Times New Roman" w:cs="Times New Roman"/>
          <w:sz w:val="24"/>
          <w:szCs w:val="24"/>
        </w:rPr>
        <w:t xml:space="preserve"> </w:t>
      </w:r>
      <w:r w:rsidRPr="00104F90">
        <w:rPr>
          <w:rFonts w:ascii="Times New Roman" w:hAnsi="Times New Roman" w:cs="Times New Roman"/>
          <w:sz w:val="24"/>
          <w:szCs w:val="24"/>
        </w:rPr>
        <w:t>Login failed message</w:t>
      </w:r>
      <w:r>
        <w:rPr>
          <w:rFonts w:ascii="Times New Roman" w:hAnsi="Times New Roman" w:cs="Times New Roman"/>
          <w:sz w:val="24"/>
          <w:szCs w:val="24"/>
        </w:rPr>
        <w:t>……………………………………………………………</w:t>
      </w:r>
      <w:r w:rsidR="000C3F09">
        <w:rPr>
          <w:rFonts w:ascii="Times New Roman" w:hAnsi="Times New Roman" w:cs="Times New Roman"/>
          <w:sz w:val="24"/>
          <w:szCs w:val="24"/>
        </w:rPr>
        <w:t>….</w:t>
      </w:r>
      <w:r>
        <w:rPr>
          <w:rFonts w:ascii="Times New Roman" w:hAnsi="Times New Roman" w:cs="Times New Roman"/>
          <w:sz w:val="24"/>
          <w:szCs w:val="24"/>
        </w:rPr>
        <w:t>………</w:t>
      </w:r>
      <w:r w:rsidR="009D4F82">
        <w:rPr>
          <w:rFonts w:ascii="Times New Roman" w:hAnsi="Times New Roman" w:cs="Times New Roman"/>
          <w:sz w:val="24"/>
          <w:szCs w:val="24"/>
        </w:rPr>
        <w:t>....32</w:t>
      </w:r>
    </w:p>
    <w:p w14:paraId="217AFDD1" w14:textId="39487BEA" w:rsidR="001A04A0" w:rsidRPr="001A04A0" w:rsidRDefault="00D702FF"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9.</w:t>
      </w:r>
      <w:r w:rsidR="001A04A0" w:rsidRPr="001A04A0">
        <w:rPr>
          <w:rFonts w:ascii="Times New Roman" w:hAnsi="Times New Roman" w:cs="Times New Roman"/>
          <w:sz w:val="24"/>
          <w:szCs w:val="24"/>
        </w:rPr>
        <w:t xml:space="preserve"> </w:t>
      </w:r>
      <w:r w:rsidR="0082783F" w:rsidRPr="0082783F">
        <w:rPr>
          <w:rFonts w:ascii="Times New Roman" w:hAnsi="Times New Roman" w:cs="Times New Roman"/>
          <w:sz w:val="24"/>
          <w:szCs w:val="24"/>
        </w:rPr>
        <w:t xml:space="preserve">New account signup form </w:t>
      </w:r>
      <w:r w:rsidR="001C1756">
        <w:rPr>
          <w:rFonts w:ascii="Times New Roman" w:hAnsi="Times New Roman" w:cs="Times New Roman"/>
          <w:sz w:val="24"/>
          <w:szCs w:val="24"/>
        </w:rPr>
        <w:t>…………………………………………………</w:t>
      </w:r>
      <w:r w:rsidR="0082783F">
        <w:rPr>
          <w:rFonts w:ascii="Times New Roman" w:hAnsi="Times New Roman" w:cs="Times New Roman"/>
          <w:sz w:val="24"/>
          <w:szCs w:val="24"/>
        </w:rPr>
        <w:t>……</w:t>
      </w:r>
      <w:r w:rsidR="000C3F09">
        <w:rPr>
          <w:rFonts w:ascii="Times New Roman" w:hAnsi="Times New Roman" w:cs="Times New Roman"/>
          <w:sz w:val="24"/>
          <w:szCs w:val="24"/>
        </w:rPr>
        <w:t>…..</w:t>
      </w:r>
      <w:r w:rsidR="009D4F82">
        <w:rPr>
          <w:rFonts w:ascii="Times New Roman" w:hAnsi="Times New Roman" w:cs="Times New Roman"/>
          <w:sz w:val="24"/>
          <w:szCs w:val="24"/>
        </w:rPr>
        <w:t>……...... 32</w:t>
      </w:r>
    </w:p>
    <w:p w14:paraId="066809FB" w14:textId="03B3F9E0" w:rsidR="001A04A0" w:rsidRPr="001A04A0" w:rsidRDefault="00D702FF" w:rsidP="00094036">
      <w:pPr>
        <w:spacing w:after="0" w:line="480" w:lineRule="auto"/>
        <w:rPr>
          <w:rFonts w:ascii="Times New Roman" w:hAnsi="Times New Roman" w:cs="Times New Roman"/>
          <w:sz w:val="24"/>
          <w:szCs w:val="24"/>
        </w:rPr>
      </w:pPr>
      <w:r>
        <w:rPr>
          <w:rFonts w:ascii="Times New Roman" w:hAnsi="Times New Roman" w:cs="Times New Roman"/>
          <w:sz w:val="24"/>
          <w:szCs w:val="24"/>
        </w:rPr>
        <w:t>10.</w:t>
      </w:r>
      <w:r w:rsidR="001A04A0" w:rsidRPr="001A04A0">
        <w:rPr>
          <w:rFonts w:ascii="Times New Roman" w:hAnsi="Times New Roman" w:cs="Times New Roman"/>
          <w:sz w:val="24"/>
          <w:szCs w:val="24"/>
        </w:rPr>
        <w:t xml:space="preserve"> </w:t>
      </w:r>
      <w:r w:rsidR="005430CE">
        <w:rPr>
          <w:rFonts w:ascii="Times New Roman" w:hAnsi="Times New Roman" w:cs="Times New Roman"/>
          <w:sz w:val="24"/>
          <w:szCs w:val="24"/>
        </w:rPr>
        <w:t>Signup form validation</w:t>
      </w:r>
      <w:r w:rsidR="005430CE" w:rsidRPr="005430CE">
        <w:rPr>
          <w:rFonts w:ascii="Times New Roman" w:hAnsi="Times New Roman" w:cs="Times New Roman"/>
          <w:sz w:val="24"/>
          <w:szCs w:val="24"/>
        </w:rPr>
        <w:t xml:space="preserve"> errors </w:t>
      </w:r>
      <w:r w:rsidR="005430CE">
        <w:rPr>
          <w:rFonts w:ascii="Times New Roman" w:hAnsi="Times New Roman" w:cs="Times New Roman"/>
          <w:sz w:val="24"/>
          <w:szCs w:val="24"/>
        </w:rPr>
        <w:t>…………………………………………………</w:t>
      </w:r>
      <w:r w:rsidR="000C3F09">
        <w:rPr>
          <w:rFonts w:ascii="Times New Roman" w:hAnsi="Times New Roman" w:cs="Times New Roman"/>
          <w:sz w:val="24"/>
          <w:szCs w:val="24"/>
        </w:rPr>
        <w:t>…...</w:t>
      </w:r>
      <w:r w:rsidR="009D4F82">
        <w:rPr>
          <w:rFonts w:ascii="Times New Roman" w:hAnsi="Times New Roman" w:cs="Times New Roman"/>
          <w:sz w:val="24"/>
          <w:szCs w:val="24"/>
        </w:rPr>
        <w:t>………. 33</w:t>
      </w:r>
    </w:p>
    <w:p w14:paraId="2894938E" w14:textId="5ABD40F4" w:rsidR="00A66889" w:rsidRDefault="00A66889"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11.</w:t>
      </w:r>
      <w:r w:rsidR="00094036" w:rsidRPr="00094036">
        <w:rPr>
          <w:rFonts w:ascii="Times New Roman" w:hAnsi="Times New Roman" w:cs="Times New Roman"/>
          <w:sz w:val="24"/>
          <w:szCs w:val="24"/>
        </w:rPr>
        <w:t xml:space="preserve"> </w:t>
      </w:r>
      <w:r w:rsidRPr="00A66889">
        <w:rPr>
          <w:rFonts w:ascii="Times New Roman" w:hAnsi="Times New Roman" w:cs="Times New Roman"/>
          <w:sz w:val="24"/>
          <w:szCs w:val="24"/>
        </w:rPr>
        <w:t xml:space="preserve">Travel Helper homepage </w:t>
      </w:r>
      <w:r w:rsidR="00094036">
        <w:rPr>
          <w:rFonts w:ascii="Times New Roman" w:hAnsi="Times New Roman" w:cs="Times New Roman"/>
          <w:sz w:val="24"/>
          <w:szCs w:val="24"/>
        </w:rPr>
        <w:t>………………………………………………………</w:t>
      </w:r>
      <w:r w:rsidR="000C3F09">
        <w:rPr>
          <w:rFonts w:ascii="Times New Roman" w:hAnsi="Times New Roman" w:cs="Times New Roman"/>
          <w:sz w:val="24"/>
          <w:szCs w:val="24"/>
        </w:rPr>
        <w:t>….</w:t>
      </w:r>
      <w:r w:rsidR="00094036">
        <w:rPr>
          <w:rFonts w:ascii="Times New Roman" w:hAnsi="Times New Roman" w:cs="Times New Roman"/>
          <w:sz w:val="24"/>
          <w:szCs w:val="24"/>
        </w:rPr>
        <w:t>………..</w:t>
      </w:r>
      <w:r w:rsidR="009D4F82">
        <w:rPr>
          <w:rFonts w:ascii="Times New Roman" w:hAnsi="Times New Roman" w:cs="Times New Roman"/>
          <w:sz w:val="24"/>
          <w:szCs w:val="24"/>
        </w:rPr>
        <w:t xml:space="preserve"> 34</w:t>
      </w:r>
    </w:p>
    <w:p w14:paraId="43333661" w14:textId="4F278617" w:rsidR="00094036"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12</w:t>
      </w:r>
      <w:r w:rsidR="00A66889">
        <w:rPr>
          <w:rFonts w:ascii="Times New Roman" w:hAnsi="Times New Roman" w:cs="Times New Roman"/>
          <w:sz w:val="24"/>
          <w:szCs w:val="24"/>
        </w:rPr>
        <w:t>.</w:t>
      </w:r>
      <w:r w:rsidRPr="00094036">
        <w:rPr>
          <w:rFonts w:ascii="Times New Roman" w:hAnsi="Times New Roman" w:cs="Times New Roman"/>
          <w:sz w:val="24"/>
          <w:szCs w:val="24"/>
        </w:rPr>
        <w:t xml:space="preserve"> </w:t>
      </w:r>
      <w:r w:rsidR="00A66889" w:rsidRPr="00A66889">
        <w:rPr>
          <w:rFonts w:ascii="Times New Roman" w:hAnsi="Times New Roman" w:cs="Times New Roman"/>
          <w:sz w:val="24"/>
          <w:szCs w:val="24"/>
        </w:rPr>
        <w:t xml:space="preserve">Travel Search page </w:t>
      </w:r>
      <w:r>
        <w:rPr>
          <w:rFonts w:ascii="Times New Roman" w:hAnsi="Times New Roman" w:cs="Times New Roman"/>
          <w:sz w:val="24"/>
          <w:szCs w:val="24"/>
        </w:rPr>
        <w:t>………………………………………………………………</w:t>
      </w:r>
      <w:r w:rsidR="000C3F09">
        <w:rPr>
          <w:rFonts w:ascii="Times New Roman" w:hAnsi="Times New Roman" w:cs="Times New Roman"/>
          <w:sz w:val="24"/>
          <w:szCs w:val="24"/>
        </w:rPr>
        <w:t>….</w:t>
      </w:r>
      <w:r>
        <w:rPr>
          <w:rFonts w:ascii="Times New Roman" w:hAnsi="Times New Roman" w:cs="Times New Roman"/>
          <w:sz w:val="24"/>
          <w:szCs w:val="24"/>
        </w:rPr>
        <w:t>…</w:t>
      </w:r>
      <w:r w:rsidR="00A66889">
        <w:rPr>
          <w:rFonts w:ascii="Times New Roman" w:hAnsi="Times New Roman" w:cs="Times New Roman"/>
          <w:sz w:val="24"/>
          <w:szCs w:val="24"/>
        </w:rPr>
        <w:t>…</w:t>
      </w:r>
      <w:r w:rsidR="008D50A8">
        <w:rPr>
          <w:rFonts w:ascii="Times New Roman" w:hAnsi="Times New Roman" w:cs="Times New Roman"/>
          <w:sz w:val="24"/>
          <w:szCs w:val="24"/>
        </w:rPr>
        <w:t>.</w:t>
      </w:r>
      <w:r w:rsidR="009D4F82">
        <w:rPr>
          <w:rFonts w:ascii="Times New Roman" w:hAnsi="Times New Roman" w:cs="Times New Roman"/>
          <w:sz w:val="24"/>
          <w:szCs w:val="24"/>
        </w:rPr>
        <w:t>.. 34</w:t>
      </w:r>
    </w:p>
    <w:p w14:paraId="205015A6" w14:textId="1C215EF4" w:rsidR="00A66889" w:rsidRPr="00094036" w:rsidRDefault="00A66889"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13. </w:t>
      </w:r>
      <w:r w:rsidRPr="00A66889">
        <w:rPr>
          <w:rFonts w:ascii="Times New Roman" w:hAnsi="Times New Roman" w:cs="Times New Roman"/>
          <w:sz w:val="24"/>
          <w:szCs w:val="24"/>
        </w:rPr>
        <w:t>Travel Search result</w:t>
      </w:r>
      <w:r>
        <w:rPr>
          <w:rFonts w:ascii="Times New Roman" w:hAnsi="Times New Roman" w:cs="Times New Roman"/>
          <w:sz w:val="24"/>
          <w:szCs w:val="24"/>
        </w:rPr>
        <w:t>………………………………………………………………</w:t>
      </w:r>
      <w:r w:rsidR="000C3F09">
        <w:rPr>
          <w:rFonts w:ascii="Times New Roman" w:hAnsi="Times New Roman" w:cs="Times New Roman"/>
          <w:sz w:val="24"/>
          <w:szCs w:val="24"/>
        </w:rPr>
        <w:t>….</w:t>
      </w:r>
      <w:r w:rsidR="009D4F82">
        <w:rPr>
          <w:rFonts w:ascii="Times New Roman" w:hAnsi="Times New Roman" w:cs="Times New Roman"/>
          <w:sz w:val="24"/>
          <w:szCs w:val="24"/>
        </w:rPr>
        <w:t>……... 35</w:t>
      </w:r>
    </w:p>
    <w:p w14:paraId="1EB9EDD3" w14:textId="11F50B1D" w:rsidR="00094036" w:rsidRPr="00094036"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 xml:space="preserve">14. </w:t>
      </w:r>
      <w:r w:rsidR="00BC1BA9" w:rsidRPr="00BC1BA9">
        <w:rPr>
          <w:rFonts w:ascii="Times New Roman" w:hAnsi="Times New Roman" w:cs="Times New Roman"/>
          <w:sz w:val="24"/>
          <w:szCs w:val="24"/>
        </w:rPr>
        <w:t xml:space="preserve">Enable Push Notification page </w:t>
      </w:r>
      <w:r w:rsidR="00BC1BA9">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1817FE">
        <w:rPr>
          <w:rFonts w:ascii="Times New Roman" w:hAnsi="Times New Roman" w:cs="Times New Roman"/>
          <w:sz w:val="24"/>
          <w:szCs w:val="24"/>
        </w:rPr>
        <w:t xml:space="preserve"> 36</w:t>
      </w:r>
    </w:p>
    <w:p w14:paraId="5DE56F2C" w14:textId="6F3E2CEF" w:rsidR="00094036" w:rsidRPr="00094036"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 xml:space="preserve">15. </w:t>
      </w:r>
      <w:r w:rsidR="00714D50" w:rsidRPr="00714D50">
        <w:rPr>
          <w:rFonts w:ascii="Times New Roman" w:hAnsi="Times New Roman" w:cs="Times New Roman"/>
          <w:sz w:val="24"/>
          <w:szCs w:val="24"/>
        </w:rPr>
        <w:t>Schedule Travel page</w:t>
      </w:r>
      <w:r w:rsidR="00714D50">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1817FE">
        <w:rPr>
          <w:rFonts w:ascii="Times New Roman" w:hAnsi="Times New Roman" w:cs="Times New Roman"/>
          <w:sz w:val="24"/>
          <w:szCs w:val="24"/>
        </w:rPr>
        <w:t xml:space="preserve"> 36</w:t>
      </w:r>
    </w:p>
    <w:p w14:paraId="45E6DBAD" w14:textId="41D66DB4" w:rsidR="00094036" w:rsidRPr="00094036" w:rsidRDefault="009C5CA3"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1</w:t>
      </w:r>
      <w:r w:rsidR="00094036" w:rsidRPr="00094036">
        <w:rPr>
          <w:rFonts w:ascii="Times New Roman" w:hAnsi="Times New Roman" w:cs="Times New Roman"/>
          <w:sz w:val="24"/>
          <w:szCs w:val="24"/>
        </w:rPr>
        <w:t xml:space="preserve">6. </w:t>
      </w:r>
      <w:r w:rsidR="00597367" w:rsidRPr="00597367">
        <w:rPr>
          <w:rFonts w:ascii="Times New Roman" w:hAnsi="Times New Roman" w:cs="Times New Roman"/>
          <w:sz w:val="24"/>
          <w:szCs w:val="24"/>
        </w:rPr>
        <w:t>Push Notification message</w:t>
      </w:r>
      <w:r w:rsidR="00C538D3">
        <w:rPr>
          <w:rFonts w:ascii="Times New Roman" w:hAnsi="Times New Roman" w:cs="Times New Roman"/>
          <w:sz w:val="24"/>
          <w:szCs w:val="24"/>
        </w:rPr>
        <w:t>……………</w:t>
      </w:r>
      <w:r w:rsidR="000D4F62">
        <w:rPr>
          <w:rFonts w:ascii="Times New Roman" w:hAnsi="Times New Roman" w:cs="Times New Roman"/>
          <w:sz w:val="24"/>
          <w:szCs w:val="24"/>
        </w:rPr>
        <w:t>……………………………………</w:t>
      </w:r>
      <w:r w:rsidR="004F70B1">
        <w:rPr>
          <w:rFonts w:ascii="Times New Roman" w:hAnsi="Times New Roman" w:cs="Times New Roman"/>
          <w:sz w:val="24"/>
          <w:szCs w:val="24"/>
        </w:rPr>
        <w:t>.</w:t>
      </w:r>
      <w:r w:rsidR="000D4F62">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4B244F">
        <w:rPr>
          <w:rFonts w:ascii="Times New Roman" w:hAnsi="Times New Roman" w:cs="Times New Roman"/>
          <w:sz w:val="24"/>
          <w:szCs w:val="24"/>
        </w:rPr>
        <w:t>……... 37</w:t>
      </w:r>
    </w:p>
    <w:p w14:paraId="44865CE1" w14:textId="3445EA0F" w:rsidR="00094036" w:rsidRPr="00094036"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 xml:space="preserve">17. </w:t>
      </w:r>
      <w:r w:rsidR="00FD6C0C" w:rsidRPr="00FD6C0C">
        <w:rPr>
          <w:rFonts w:ascii="Times New Roman" w:hAnsi="Times New Roman" w:cs="Times New Roman"/>
          <w:sz w:val="24"/>
          <w:szCs w:val="24"/>
        </w:rPr>
        <w:t>Dashboard home page</w:t>
      </w:r>
      <w:r w:rsidR="00C538D3">
        <w:rPr>
          <w:rFonts w:ascii="Times New Roman" w:hAnsi="Times New Roman" w:cs="Times New Roman"/>
          <w:sz w:val="24"/>
          <w:szCs w:val="24"/>
        </w:rPr>
        <w:t>……………………………………………………</w:t>
      </w:r>
      <w:r w:rsidR="004F70B1">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FD6C0C">
        <w:rPr>
          <w:rFonts w:ascii="Times New Roman" w:hAnsi="Times New Roman" w:cs="Times New Roman"/>
          <w:sz w:val="24"/>
          <w:szCs w:val="24"/>
        </w:rPr>
        <w:t>…..</w:t>
      </w:r>
      <w:r w:rsidR="00C538D3">
        <w:rPr>
          <w:rFonts w:ascii="Times New Roman" w:hAnsi="Times New Roman" w:cs="Times New Roman"/>
          <w:sz w:val="24"/>
          <w:szCs w:val="24"/>
        </w:rPr>
        <w:t>…</w:t>
      </w:r>
      <w:r w:rsidR="006E1244">
        <w:rPr>
          <w:rFonts w:ascii="Times New Roman" w:hAnsi="Times New Roman" w:cs="Times New Roman"/>
          <w:sz w:val="24"/>
          <w:szCs w:val="24"/>
        </w:rPr>
        <w:t xml:space="preserve"> 38</w:t>
      </w:r>
    </w:p>
    <w:p w14:paraId="705AFE1C" w14:textId="4C8A12FC" w:rsidR="009C5CA3"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 xml:space="preserve">18. </w:t>
      </w:r>
      <w:r w:rsidR="002B7425" w:rsidRPr="002B7425">
        <w:rPr>
          <w:rFonts w:ascii="Times New Roman" w:hAnsi="Times New Roman" w:cs="Times New Roman"/>
          <w:sz w:val="24"/>
          <w:szCs w:val="24"/>
        </w:rPr>
        <w:t>Travel Search Dashboard page</w:t>
      </w:r>
      <w:r w:rsidR="00C538D3">
        <w:rPr>
          <w:rFonts w:ascii="Times New Roman" w:hAnsi="Times New Roman" w:cs="Times New Roman"/>
          <w:sz w:val="24"/>
          <w:szCs w:val="24"/>
        </w:rPr>
        <w:t>…</w:t>
      </w:r>
      <w:r w:rsidR="002B7425">
        <w:rPr>
          <w:rFonts w:ascii="Times New Roman" w:hAnsi="Times New Roman" w:cs="Times New Roman"/>
          <w:sz w:val="24"/>
          <w:szCs w:val="24"/>
        </w:rPr>
        <w:t>..</w:t>
      </w:r>
      <w:r w:rsidR="00C538D3">
        <w:rPr>
          <w:rFonts w:ascii="Times New Roman" w:hAnsi="Times New Roman" w:cs="Times New Roman"/>
          <w:sz w:val="24"/>
          <w:szCs w:val="24"/>
        </w:rPr>
        <w:t>………………………………………</w:t>
      </w:r>
      <w:r w:rsidR="004F70B1">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2B7425">
        <w:rPr>
          <w:rFonts w:ascii="Times New Roman" w:hAnsi="Times New Roman" w:cs="Times New Roman"/>
          <w:sz w:val="24"/>
          <w:szCs w:val="24"/>
        </w:rPr>
        <w:t xml:space="preserve"> 3</w:t>
      </w:r>
      <w:r w:rsidR="00643062">
        <w:rPr>
          <w:rFonts w:ascii="Times New Roman" w:hAnsi="Times New Roman" w:cs="Times New Roman"/>
          <w:sz w:val="24"/>
          <w:szCs w:val="24"/>
        </w:rPr>
        <w:t>8</w:t>
      </w:r>
    </w:p>
    <w:p w14:paraId="09487992" w14:textId="17C1AD5D" w:rsidR="00094036" w:rsidRDefault="00094036" w:rsidP="00392502">
      <w:pPr>
        <w:spacing w:after="0" w:line="480" w:lineRule="auto"/>
        <w:rPr>
          <w:rFonts w:ascii="Times New Roman" w:hAnsi="Times New Roman" w:cs="Times New Roman"/>
          <w:sz w:val="24"/>
          <w:szCs w:val="24"/>
        </w:rPr>
      </w:pPr>
      <w:r w:rsidRPr="00094036">
        <w:rPr>
          <w:rFonts w:ascii="Times New Roman" w:hAnsi="Times New Roman" w:cs="Times New Roman"/>
          <w:sz w:val="24"/>
          <w:szCs w:val="24"/>
        </w:rPr>
        <w:t xml:space="preserve">19. </w:t>
      </w:r>
      <w:r w:rsidR="0087015F" w:rsidRPr="0087015F">
        <w:rPr>
          <w:rFonts w:ascii="Times New Roman" w:hAnsi="Times New Roman" w:cs="Times New Roman"/>
          <w:sz w:val="24"/>
          <w:szCs w:val="24"/>
        </w:rPr>
        <w:t>Schedule Travel Dashboard page</w:t>
      </w:r>
      <w:r w:rsidR="00C538D3">
        <w:rPr>
          <w:rFonts w:ascii="Times New Roman" w:hAnsi="Times New Roman" w:cs="Times New Roman"/>
          <w:sz w:val="24"/>
          <w:szCs w:val="24"/>
        </w:rPr>
        <w:t>………………………………………</w:t>
      </w:r>
      <w:r w:rsidR="004F70B1">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87015F">
        <w:rPr>
          <w:rFonts w:ascii="Times New Roman" w:hAnsi="Times New Roman" w:cs="Times New Roman"/>
          <w:sz w:val="24"/>
          <w:szCs w:val="24"/>
        </w:rPr>
        <w:t>…</w:t>
      </w:r>
      <w:r w:rsidR="00C538D3">
        <w:rPr>
          <w:rFonts w:ascii="Times New Roman" w:hAnsi="Times New Roman" w:cs="Times New Roman"/>
          <w:sz w:val="24"/>
          <w:szCs w:val="24"/>
        </w:rPr>
        <w:t>.</w:t>
      </w:r>
      <w:r w:rsidR="00855A04">
        <w:rPr>
          <w:rFonts w:ascii="Times New Roman" w:hAnsi="Times New Roman" w:cs="Times New Roman"/>
          <w:sz w:val="24"/>
          <w:szCs w:val="24"/>
        </w:rPr>
        <w:t>.</w:t>
      </w:r>
      <w:r w:rsidR="00C538D3">
        <w:rPr>
          <w:rFonts w:ascii="Times New Roman" w:hAnsi="Times New Roman" w:cs="Times New Roman"/>
          <w:sz w:val="24"/>
          <w:szCs w:val="24"/>
        </w:rPr>
        <w:t xml:space="preserve"> </w:t>
      </w:r>
      <w:r w:rsidR="00855A04">
        <w:rPr>
          <w:rFonts w:ascii="Times New Roman" w:hAnsi="Times New Roman" w:cs="Times New Roman"/>
          <w:sz w:val="24"/>
          <w:szCs w:val="24"/>
        </w:rPr>
        <w:t>39</w:t>
      </w:r>
    </w:p>
    <w:p w14:paraId="22103237" w14:textId="327B3984" w:rsidR="009C5CA3" w:rsidRDefault="009C5CA3"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20. </w:t>
      </w:r>
      <w:r w:rsidR="00A32A53">
        <w:rPr>
          <w:rFonts w:ascii="Times New Roman" w:hAnsi="Times New Roman" w:cs="Times New Roman"/>
          <w:sz w:val="24"/>
          <w:szCs w:val="24"/>
        </w:rPr>
        <w:t>Schedule Travel Detailed h</w:t>
      </w:r>
      <w:r w:rsidRPr="009C5CA3">
        <w:rPr>
          <w:rFonts w:ascii="Times New Roman" w:hAnsi="Times New Roman" w:cs="Times New Roman"/>
          <w:sz w:val="24"/>
          <w:szCs w:val="24"/>
        </w:rPr>
        <w:t>istory</w:t>
      </w:r>
      <w:r>
        <w:rPr>
          <w:rFonts w:ascii="Times New Roman" w:hAnsi="Times New Roman" w:cs="Times New Roman"/>
          <w:sz w:val="24"/>
          <w:szCs w:val="24"/>
        </w:rPr>
        <w:t>………………………………………</w:t>
      </w:r>
      <w:r w:rsidR="004F70B1">
        <w:rPr>
          <w:rFonts w:ascii="Times New Roman" w:hAnsi="Times New Roman" w:cs="Times New Roman"/>
          <w:sz w:val="24"/>
          <w:szCs w:val="24"/>
        </w:rPr>
        <w:t>.</w:t>
      </w:r>
      <w:r>
        <w:rPr>
          <w:rFonts w:ascii="Times New Roman" w:hAnsi="Times New Roman" w:cs="Times New Roman"/>
          <w:sz w:val="24"/>
          <w:szCs w:val="24"/>
        </w:rPr>
        <w:t>……………</w:t>
      </w:r>
      <w:r w:rsidR="000C3F09">
        <w:rPr>
          <w:rFonts w:ascii="Times New Roman" w:hAnsi="Times New Roman" w:cs="Times New Roman"/>
          <w:sz w:val="24"/>
          <w:szCs w:val="24"/>
        </w:rPr>
        <w:t>….</w:t>
      </w:r>
      <w:r w:rsidR="00F61D4E">
        <w:rPr>
          <w:rFonts w:ascii="Times New Roman" w:hAnsi="Times New Roman" w:cs="Times New Roman"/>
          <w:sz w:val="24"/>
          <w:szCs w:val="24"/>
        </w:rPr>
        <w:t>….. 39</w:t>
      </w:r>
    </w:p>
    <w:p w14:paraId="07BA4519" w14:textId="394ABE41" w:rsidR="00D45811" w:rsidRDefault="00D45811"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21. </w:t>
      </w:r>
      <w:r w:rsidRPr="00D45811">
        <w:rPr>
          <w:rFonts w:ascii="Times New Roman" w:hAnsi="Times New Roman" w:cs="Times New Roman"/>
          <w:sz w:val="24"/>
          <w:szCs w:val="24"/>
        </w:rPr>
        <w:t>Schedule Travel History downloaded report</w:t>
      </w:r>
      <w:r>
        <w:rPr>
          <w:rFonts w:ascii="Times New Roman" w:hAnsi="Times New Roman" w:cs="Times New Roman"/>
          <w:sz w:val="24"/>
          <w:szCs w:val="24"/>
        </w:rPr>
        <w:t xml:space="preserve"> …………………………………………</w:t>
      </w:r>
      <w:r w:rsidR="000C3F09">
        <w:rPr>
          <w:rFonts w:ascii="Times New Roman" w:hAnsi="Times New Roman" w:cs="Times New Roman"/>
          <w:sz w:val="24"/>
          <w:szCs w:val="24"/>
        </w:rPr>
        <w:t>….</w:t>
      </w:r>
      <w:r w:rsidR="00F61D4E">
        <w:rPr>
          <w:rFonts w:ascii="Times New Roman" w:hAnsi="Times New Roman" w:cs="Times New Roman"/>
          <w:sz w:val="24"/>
          <w:szCs w:val="24"/>
        </w:rPr>
        <w:t>… 40</w:t>
      </w:r>
    </w:p>
    <w:p w14:paraId="5AC7E81C" w14:textId="13A6D6F5" w:rsidR="00724B4B" w:rsidRPr="00094036" w:rsidRDefault="00724B4B"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22. </w:t>
      </w:r>
      <w:r w:rsidRPr="00724B4B">
        <w:rPr>
          <w:rFonts w:ascii="Times New Roman" w:hAnsi="Times New Roman" w:cs="Times New Roman"/>
          <w:sz w:val="24"/>
          <w:szCs w:val="24"/>
        </w:rPr>
        <w:t>Filter resu</w:t>
      </w:r>
      <w:r w:rsidR="00A32A53">
        <w:rPr>
          <w:rFonts w:ascii="Times New Roman" w:hAnsi="Times New Roman" w:cs="Times New Roman"/>
          <w:sz w:val="24"/>
          <w:szCs w:val="24"/>
        </w:rPr>
        <w:t>lts option for Schedule Travel h</w:t>
      </w:r>
      <w:r w:rsidRPr="00724B4B">
        <w:rPr>
          <w:rFonts w:ascii="Times New Roman" w:hAnsi="Times New Roman" w:cs="Times New Roman"/>
          <w:sz w:val="24"/>
          <w:szCs w:val="24"/>
        </w:rPr>
        <w:t>istory</w:t>
      </w:r>
      <w:r>
        <w:rPr>
          <w:rFonts w:ascii="Times New Roman" w:hAnsi="Times New Roman" w:cs="Times New Roman"/>
          <w:sz w:val="24"/>
          <w:szCs w:val="24"/>
        </w:rPr>
        <w:t xml:space="preserve"> ……………………</w:t>
      </w:r>
      <w:r w:rsidR="004F70B1">
        <w:rPr>
          <w:rFonts w:ascii="Times New Roman" w:hAnsi="Times New Roman" w:cs="Times New Roman"/>
          <w:sz w:val="24"/>
          <w:szCs w:val="24"/>
        </w:rPr>
        <w:t>.</w:t>
      </w:r>
      <w:r>
        <w:rPr>
          <w:rFonts w:ascii="Times New Roman" w:hAnsi="Times New Roman" w:cs="Times New Roman"/>
          <w:sz w:val="24"/>
          <w:szCs w:val="24"/>
        </w:rPr>
        <w:t>…………………</w:t>
      </w:r>
      <w:r w:rsidR="000C3F09">
        <w:rPr>
          <w:rFonts w:ascii="Times New Roman" w:hAnsi="Times New Roman" w:cs="Times New Roman"/>
          <w:sz w:val="24"/>
          <w:szCs w:val="24"/>
        </w:rPr>
        <w:t>….</w:t>
      </w:r>
      <w:r w:rsidR="00F61D4E">
        <w:rPr>
          <w:rFonts w:ascii="Times New Roman" w:hAnsi="Times New Roman" w:cs="Times New Roman"/>
          <w:sz w:val="24"/>
          <w:szCs w:val="24"/>
        </w:rPr>
        <w:t>. 40</w:t>
      </w:r>
    </w:p>
    <w:p w14:paraId="3C6C7B94" w14:textId="6E63D83A" w:rsidR="00094036" w:rsidRPr="00094036" w:rsidRDefault="00B34DF6"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23</w:t>
      </w:r>
      <w:r w:rsidR="00A32A53">
        <w:rPr>
          <w:rFonts w:ascii="Times New Roman" w:hAnsi="Times New Roman" w:cs="Times New Roman"/>
          <w:sz w:val="24"/>
          <w:szCs w:val="24"/>
        </w:rPr>
        <w:t>. Travel Helper class d</w:t>
      </w:r>
      <w:r w:rsidR="00094036" w:rsidRPr="00094036">
        <w:rPr>
          <w:rFonts w:ascii="Times New Roman" w:hAnsi="Times New Roman" w:cs="Times New Roman"/>
          <w:sz w:val="24"/>
          <w:szCs w:val="24"/>
        </w:rPr>
        <w:t>iagram</w:t>
      </w:r>
      <w:r w:rsidR="00C538D3">
        <w:rPr>
          <w:rFonts w:ascii="Times New Roman" w:hAnsi="Times New Roman" w:cs="Times New Roman"/>
          <w:sz w:val="24"/>
          <w:szCs w:val="24"/>
        </w:rPr>
        <w:t>……………………………</w:t>
      </w:r>
      <w:r w:rsidR="00CD1284">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733EFC">
        <w:rPr>
          <w:rFonts w:ascii="Times New Roman" w:hAnsi="Times New Roman" w:cs="Times New Roman"/>
          <w:sz w:val="24"/>
          <w:szCs w:val="24"/>
        </w:rPr>
        <w:t>…</w:t>
      </w:r>
      <w:r w:rsidR="00094036" w:rsidRPr="00094036">
        <w:rPr>
          <w:rFonts w:ascii="Times New Roman" w:hAnsi="Times New Roman" w:cs="Times New Roman"/>
          <w:sz w:val="24"/>
          <w:szCs w:val="24"/>
        </w:rPr>
        <w:t xml:space="preserve"> </w:t>
      </w:r>
      <w:r w:rsidR="00592885">
        <w:rPr>
          <w:rFonts w:ascii="Times New Roman" w:hAnsi="Times New Roman" w:cs="Times New Roman"/>
          <w:sz w:val="24"/>
          <w:szCs w:val="24"/>
        </w:rPr>
        <w:t>58</w:t>
      </w:r>
    </w:p>
    <w:p w14:paraId="76E609D9" w14:textId="7495BC62" w:rsidR="00094036" w:rsidRPr="00094036" w:rsidRDefault="00F0089A"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24</w:t>
      </w:r>
      <w:r w:rsidR="00FE635E">
        <w:rPr>
          <w:rFonts w:ascii="Times New Roman" w:hAnsi="Times New Roman" w:cs="Times New Roman"/>
          <w:sz w:val="24"/>
          <w:szCs w:val="24"/>
        </w:rPr>
        <w:t>. Sequence d</w:t>
      </w:r>
      <w:r w:rsidR="00094036" w:rsidRPr="00094036">
        <w:rPr>
          <w:rFonts w:ascii="Times New Roman" w:hAnsi="Times New Roman" w:cs="Times New Roman"/>
          <w:sz w:val="24"/>
          <w:szCs w:val="24"/>
        </w:rPr>
        <w:t>iagram for new account creation</w:t>
      </w:r>
      <w:r w:rsidR="00C538D3">
        <w:rPr>
          <w:rFonts w:ascii="Times New Roman" w:hAnsi="Times New Roman" w:cs="Times New Roman"/>
          <w:sz w:val="24"/>
          <w:szCs w:val="24"/>
        </w:rPr>
        <w:t>……………………………………</w:t>
      </w:r>
      <w:r w:rsidR="009065AC">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733EFC">
        <w:rPr>
          <w:rFonts w:ascii="Times New Roman" w:hAnsi="Times New Roman" w:cs="Times New Roman"/>
          <w:sz w:val="24"/>
          <w:szCs w:val="24"/>
        </w:rPr>
        <w:t>…</w:t>
      </w:r>
      <w:r w:rsidR="00592885">
        <w:rPr>
          <w:rFonts w:ascii="Times New Roman" w:hAnsi="Times New Roman" w:cs="Times New Roman"/>
          <w:sz w:val="24"/>
          <w:szCs w:val="24"/>
        </w:rPr>
        <w:t xml:space="preserve"> 60</w:t>
      </w:r>
    </w:p>
    <w:p w14:paraId="7214C576" w14:textId="5C70219F" w:rsidR="00094036" w:rsidRPr="00094036" w:rsidRDefault="00F0089A"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25</w:t>
      </w:r>
      <w:r w:rsidR="00094036" w:rsidRPr="00094036">
        <w:rPr>
          <w:rFonts w:ascii="Times New Roman" w:hAnsi="Times New Roman" w:cs="Times New Roman"/>
          <w:sz w:val="24"/>
          <w:szCs w:val="24"/>
        </w:rPr>
        <w:t xml:space="preserve">. Sequence </w:t>
      </w:r>
      <w:r w:rsidR="00FE635E">
        <w:rPr>
          <w:rFonts w:ascii="Times New Roman" w:hAnsi="Times New Roman" w:cs="Times New Roman"/>
          <w:sz w:val="24"/>
          <w:szCs w:val="24"/>
        </w:rPr>
        <w:t>d</w:t>
      </w:r>
      <w:r w:rsidR="00094036" w:rsidRPr="00094036">
        <w:rPr>
          <w:rFonts w:ascii="Times New Roman" w:hAnsi="Times New Roman" w:cs="Times New Roman"/>
          <w:sz w:val="24"/>
          <w:szCs w:val="24"/>
        </w:rPr>
        <w:t>iagram for User Login</w:t>
      </w:r>
      <w:r w:rsidR="00C538D3">
        <w:rPr>
          <w:rFonts w:ascii="Times New Roman" w:hAnsi="Times New Roman" w:cs="Times New Roman"/>
          <w:sz w:val="24"/>
          <w:szCs w:val="24"/>
        </w:rPr>
        <w:t>………………………………</w:t>
      </w:r>
      <w:r w:rsidR="00110EBD">
        <w:rPr>
          <w:rFonts w:ascii="Times New Roman" w:hAnsi="Times New Roman" w:cs="Times New Roman"/>
          <w:sz w:val="24"/>
          <w:szCs w:val="24"/>
        </w:rPr>
        <w:t>.</w:t>
      </w:r>
      <w:r w:rsidR="00C538D3">
        <w:rPr>
          <w:rFonts w:ascii="Times New Roman" w:hAnsi="Times New Roman" w:cs="Times New Roman"/>
          <w:sz w:val="24"/>
          <w:szCs w:val="24"/>
        </w:rPr>
        <w:t>……………</w:t>
      </w:r>
      <w:r w:rsidR="009065AC">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592885">
        <w:rPr>
          <w:rFonts w:ascii="Times New Roman" w:hAnsi="Times New Roman" w:cs="Times New Roman"/>
          <w:sz w:val="24"/>
          <w:szCs w:val="24"/>
        </w:rPr>
        <w:t>. 60</w:t>
      </w:r>
    </w:p>
    <w:p w14:paraId="21E834FB" w14:textId="46E940FF" w:rsidR="00094036" w:rsidRPr="00094036" w:rsidRDefault="00F0089A"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26</w:t>
      </w:r>
      <w:r w:rsidR="00FE635E">
        <w:rPr>
          <w:rFonts w:ascii="Times New Roman" w:hAnsi="Times New Roman" w:cs="Times New Roman"/>
          <w:sz w:val="24"/>
          <w:szCs w:val="24"/>
        </w:rPr>
        <w:t>. Sequence d</w:t>
      </w:r>
      <w:r w:rsidR="00094036" w:rsidRPr="00094036">
        <w:rPr>
          <w:rFonts w:ascii="Times New Roman" w:hAnsi="Times New Roman" w:cs="Times New Roman"/>
          <w:sz w:val="24"/>
          <w:szCs w:val="24"/>
        </w:rPr>
        <w:t>iagram for efficient travel search</w:t>
      </w:r>
      <w:r w:rsidR="00C538D3">
        <w:rPr>
          <w:rFonts w:ascii="Times New Roman" w:hAnsi="Times New Roman" w:cs="Times New Roman"/>
          <w:sz w:val="24"/>
          <w:szCs w:val="24"/>
        </w:rPr>
        <w:t>……………………</w:t>
      </w:r>
      <w:r w:rsidR="00110EBD">
        <w:rPr>
          <w:rFonts w:ascii="Times New Roman" w:hAnsi="Times New Roman" w:cs="Times New Roman"/>
          <w:sz w:val="24"/>
          <w:szCs w:val="24"/>
        </w:rPr>
        <w:t>.</w:t>
      </w:r>
      <w:r w:rsidR="00C538D3">
        <w:rPr>
          <w:rFonts w:ascii="Times New Roman" w:hAnsi="Times New Roman" w:cs="Times New Roman"/>
          <w:sz w:val="24"/>
          <w:szCs w:val="24"/>
        </w:rPr>
        <w:t>……………</w:t>
      </w:r>
      <w:r w:rsidR="009065AC">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313F5E">
        <w:rPr>
          <w:rFonts w:ascii="Times New Roman" w:hAnsi="Times New Roman" w:cs="Times New Roman"/>
          <w:sz w:val="24"/>
          <w:szCs w:val="24"/>
        </w:rPr>
        <w:t>..</w:t>
      </w:r>
      <w:r w:rsidR="00592885">
        <w:rPr>
          <w:rFonts w:ascii="Times New Roman" w:hAnsi="Times New Roman" w:cs="Times New Roman"/>
          <w:sz w:val="24"/>
          <w:szCs w:val="24"/>
        </w:rPr>
        <w:t xml:space="preserve"> 61</w:t>
      </w:r>
    </w:p>
    <w:p w14:paraId="6445576D" w14:textId="2D6D8E62" w:rsidR="00094036" w:rsidRPr="00094036" w:rsidRDefault="00F0089A" w:rsidP="00392502">
      <w:pPr>
        <w:spacing w:after="0" w:line="480" w:lineRule="auto"/>
        <w:rPr>
          <w:rFonts w:ascii="Times New Roman" w:hAnsi="Times New Roman" w:cs="Times New Roman"/>
          <w:sz w:val="24"/>
          <w:szCs w:val="24"/>
        </w:rPr>
      </w:pPr>
      <w:r>
        <w:rPr>
          <w:rFonts w:ascii="Times New Roman" w:hAnsi="Times New Roman" w:cs="Times New Roman"/>
          <w:sz w:val="24"/>
          <w:szCs w:val="24"/>
        </w:rPr>
        <w:t>27</w:t>
      </w:r>
      <w:r w:rsidR="00FE635E">
        <w:rPr>
          <w:rFonts w:ascii="Times New Roman" w:hAnsi="Times New Roman" w:cs="Times New Roman"/>
          <w:sz w:val="24"/>
          <w:szCs w:val="24"/>
        </w:rPr>
        <w:t>. Sequence d</w:t>
      </w:r>
      <w:r w:rsidR="00094036" w:rsidRPr="00094036">
        <w:rPr>
          <w:rFonts w:ascii="Times New Roman" w:hAnsi="Times New Roman" w:cs="Times New Roman"/>
          <w:sz w:val="24"/>
          <w:szCs w:val="24"/>
        </w:rPr>
        <w:t>iagram for scheduling future travel plan</w:t>
      </w:r>
      <w:r w:rsidR="00C538D3">
        <w:rPr>
          <w:rFonts w:ascii="Times New Roman" w:hAnsi="Times New Roman" w:cs="Times New Roman"/>
          <w:sz w:val="24"/>
          <w:szCs w:val="24"/>
        </w:rPr>
        <w:t>……………</w:t>
      </w:r>
      <w:r w:rsidR="00110EBD">
        <w:rPr>
          <w:rFonts w:ascii="Times New Roman" w:hAnsi="Times New Roman" w:cs="Times New Roman"/>
          <w:sz w:val="24"/>
          <w:szCs w:val="24"/>
        </w:rPr>
        <w:t>.</w:t>
      </w:r>
      <w:r w:rsidR="00C538D3">
        <w:rPr>
          <w:rFonts w:ascii="Times New Roman" w:hAnsi="Times New Roman" w:cs="Times New Roman"/>
          <w:sz w:val="24"/>
          <w:szCs w:val="24"/>
        </w:rPr>
        <w:t>……………</w:t>
      </w:r>
      <w:r w:rsidR="009065AC">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094036" w:rsidRPr="00094036">
        <w:rPr>
          <w:rFonts w:ascii="Times New Roman" w:hAnsi="Times New Roman" w:cs="Times New Roman"/>
          <w:sz w:val="24"/>
          <w:szCs w:val="24"/>
        </w:rPr>
        <w:t>.</w:t>
      </w:r>
      <w:r w:rsidR="00313F5E">
        <w:rPr>
          <w:rFonts w:ascii="Times New Roman" w:hAnsi="Times New Roman" w:cs="Times New Roman"/>
          <w:sz w:val="24"/>
          <w:szCs w:val="24"/>
        </w:rPr>
        <w:t>.</w:t>
      </w:r>
      <w:r w:rsidR="00094036" w:rsidRPr="00094036">
        <w:rPr>
          <w:rFonts w:ascii="Times New Roman" w:hAnsi="Times New Roman" w:cs="Times New Roman"/>
          <w:sz w:val="24"/>
          <w:szCs w:val="24"/>
        </w:rPr>
        <w:t xml:space="preserve"> </w:t>
      </w:r>
      <w:r w:rsidR="00592885">
        <w:rPr>
          <w:rFonts w:ascii="Times New Roman" w:hAnsi="Times New Roman" w:cs="Times New Roman"/>
          <w:sz w:val="24"/>
          <w:szCs w:val="24"/>
        </w:rPr>
        <w:t>62</w:t>
      </w:r>
    </w:p>
    <w:p w14:paraId="1C59686C" w14:textId="2B7951E9" w:rsidR="006A4B23" w:rsidRDefault="00F0089A" w:rsidP="00392502">
      <w:pPr>
        <w:spacing w:after="0" w:line="480" w:lineRule="auto"/>
        <w:rPr>
          <w:rFonts w:ascii="Times New Roman" w:hAnsi="Times New Roman" w:cs="Times New Roman"/>
          <w:b/>
          <w:sz w:val="24"/>
          <w:szCs w:val="24"/>
        </w:rPr>
        <w:sectPr w:rsidR="006A4B23" w:rsidSect="002B015F">
          <w:footerReference w:type="default" r:id="rId10"/>
          <w:pgSz w:w="12242" w:h="15842" w:code="1"/>
          <w:pgMar w:top="1440" w:right="1440" w:bottom="1440" w:left="1440" w:header="709" w:footer="709" w:gutter="0"/>
          <w:pgNumType w:fmt="lowerRoman" w:start="2"/>
          <w:cols w:space="708"/>
          <w:titlePg/>
          <w:docGrid w:linePitch="360"/>
        </w:sectPr>
      </w:pPr>
      <w:r>
        <w:rPr>
          <w:rFonts w:ascii="Times New Roman" w:hAnsi="Times New Roman" w:cs="Times New Roman"/>
          <w:sz w:val="24"/>
          <w:szCs w:val="24"/>
        </w:rPr>
        <w:t>28</w:t>
      </w:r>
      <w:r w:rsidR="00FE635E">
        <w:rPr>
          <w:rFonts w:ascii="Times New Roman" w:hAnsi="Times New Roman" w:cs="Times New Roman"/>
          <w:sz w:val="24"/>
          <w:szCs w:val="24"/>
        </w:rPr>
        <w:t>. Sequence d</w:t>
      </w:r>
      <w:r w:rsidR="007B3F14">
        <w:rPr>
          <w:rFonts w:ascii="Times New Roman" w:hAnsi="Times New Roman" w:cs="Times New Roman"/>
          <w:sz w:val="24"/>
          <w:szCs w:val="24"/>
        </w:rPr>
        <w:t>iagram for display travel h</w:t>
      </w:r>
      <w:r w:rsidR="00094036" w:rsidRPr="00094036">
        <w:rPr>
          <w:rFonts w:ascii="Times New Roman" w:hAnsi="Times New Roman" w:cs="Times New Roman"/>
          <w:sz w:val="24"/>
          <w:szCs w:val="24"/>
        </w:rPr>
        <w:t>istory</w:t>
      </w:r>
      <w:r w:rsidR="00C538D3">
        <w:rPr>
          <w:rFonts w:ascii="Times New Roman" w:hAnsi="Times New Roman" w:cs="Times New Roman"/>
          <w:sz w:val="24"/>
          <w:szCs w:val="24"/>
        </w:rPr>
        <w:t>………………………</w:t>
      </w:r>
      <w:r w:rsidR="00110EBD">
        <w:rPr>
          <w:rFonts w:ascii="Times New Roman" w:hAnsi="Times New Roman" w:cs="Times New Roman"/>
          <w:sz w:val="24"/>
          <w:szCs w:val="24"/>
        </w:rPr>
        <w:t>.</w:t>
      </w:r>
      <w:r w:rsidR="00C538D3">
        <w:rPr>
          <w:rFonts w:ascii="Times New Roman" w:hAnsi="Times New Roman" w:cs="Times New Roman"/>
          <w:sz w:val="24"/>
          <w:szCs w:val="24"/>
        </w:rPr>
        <w:t>…………</w:t>
      </w:r>
      <w:r w:rsidR="009065AC">
        <w:rPr>
          <w:rFonts w:ascii="Times New Roman" w:hAnsi="Times New Roman" w:cs="Times New Roman"/>
          <w:sz w:val="24"/>
          <w:szCs w:val="24"/>
        </w:rPr>
        <w:t>..</w:t>
      </w:r>
      <w:r w:rsidR="00C538D3">
        <w:rPr>
          <w:rFonts w:ascii="Times New Roman" w:hAnsi="Times New Roman" w:cs="Times New Roman"/>
          <w:sz w:val="24"/>
          <w:szCs w:val="24"/>
        </w:rPr>
        <w:t>………</w:t>
      </w:r>
      <w:r w:rsidR="000C3F09">
        <w:rPr>
          <w:rFonts w:ascii="Times New Roman" w:hAnsi="Times New Roman" w:cs="Times New Roman"/>
          <w:sz w:val="24"/>
          <w:szCs w:val="24"/>
        </w:rPr>
        <w:t>…..</w:t>
      </w:r>
      <w:r w:rsidR="00C538D3">
        <w:rPr>
          <w:rFonts w:ascii="Times New Roman" w:hAnsi="Times New Roman" w:cs="Times New Roman"/>
          <w:sz w:val="24"/>
          <w:szCs w:val="24"/>
        </w:rPr>
        <w:t>.</w:t>
      </w:r>
      <w:r w:rsidR="00592885">
        <w:rPr>
          <w:rFonts w:ascii="Times New Roman" w:hAnsi="Times New Roman" w:cs="Times New Roman"/>
          <w:sz w:val="24"/>
          <w:szCs w:val="24"/>
        </w:rPr>
        <w:t>. 62</w:t>
      </w:r>
      <w:r w:rsidR="003309BA">
        <w:rPr>
          <w:rFonts w:ascii="Times New Roman" w:hAnsi="Times New Roman" w:cs="Times New Roman"/>
          <w:b/>
          <w:sz w:val="24"/>
          <w:szCs w:val="24"/>
        </w:rPr>
        <w:br w:type="page"/>
      </w:r>
    </w:p>
    <w:p w14:paraId="0C111890" w14:textId="67CCAF43" w:rsidR="00A90CE7" w:rsidRDefault="00D97921" w:rsidP="00386B00">
      <w:pPr>
        <w:spacing w:after="0"/>
        <w:jc w:val="center"/>
        <w:rPr>
          <w:rFonts w:ascii="Times New Roman" w:hAnsi="Times New Roman" w:cs="Times New Roman"/>
          <w:b/>
          <w:sz w:val="24"/>
          <w:szCs w:val="24"/>
        </w:rPr>
      </w:pPr>
      <w:r w:rsidRPr="00F3288B">
        <w:rPr>
          <w:rFonts w:ascii="Times New Roman" w:hAnsi="Times New Roman" w:cs="Times New Roman"/>
          <w:b/>
          <w:sz w:val="24"/>
          <w:szCs w:val="24"/>
        </w:rPr>
        <w:lastRenderedPageBreak/>
        <w:t>LIST OF ABBREVIATIONS</w:t>
      </w:r>
    </w:p>
    <w:p w14:paraId="5D8A3C01" w14:textId="77777777" w:rsidR="00D97921" w:rsidRDefault="00D97921" w:rsidP="00386B00">
      <w:pPr>
        <w:spacing w:after="0"/>
        <w:jc w:val="center"/>
        <w:rPr>
          <w:rFonts w:ascii="Times New Roman" w:hAnsi="Times New Roman" w:cs="Times New Roman"/>
          <w:sz w:val="24"/>
          <w:szCs w:val="24"/>
        </w:rPr>
      </w:pPr>
    </w:p>
    <w:p w14:paraId="48B7AB65" w14:textId="47F71DD6" w:rsidR="00C543EF" w:rsidRDefault="00C543EF" w:rsidP="00386B00">
      <w:pPr>
        <w:spacing w:after="0" w:line="480" w:lineRule="auto"/>
        <w:ind w:left="4320" w:hanging="4320"/>
        <w:rPr>
          <w:rFonts w:ascii="Times New Roman" w:hAnsi="Times New Roman" w:cs="Times New Roman"/>
          <w:sz w:val="24"/>
          <w:szCs w:val="24"/>
        </w:rPr>
      </w:pPr>
      <w:r w:rsidRPr="00C543EF">
        <w:rPr>
          <w:rFonts w:ascii="Times New Roman" w:hAnsi="Times New Roman" w:cs="Times New Roman"/>
          <w:sz w:val="24"/>
          <w:szCs w:val="24"/>
        </w:rPr>
        <w:t>ADA</w:t>
      </w:r>
      <w:r w:rsidR="00BE4408">
        <w:rPr>
          <w:rFonts w:ascii="Times New Roman" w:hAnsi="Times New Roman" w:cs="Times New Roman"/>
          <w:sz w:val="24"/>
          <w:szCs w:val="24"/>
        </w:rPr>
        <w:t xml:space="preserve">                                          </w:t>
      </w:r>
      <w:r w:rsidRPr="00C543EF">
        <w:rPr>
          <w:rFonts w:ascii="Times New Roman" w:hAnsi="Times New Roman" w:cs="Times New Roman"/>
          <w:sz w:val="24"/>
          <w:szCs w:val="24"/>
        </w:rPr>
        <w:t>Americans with Disabilities Act</w:t>
      </w:r>
    </w:p>
    <w:p w14:paraId="03B9BD29" w14:textId="548067B8" w:rsidR="00574ABB" w:rsidRDefault="00574ABB" w:rsidP="00386B00">
      <w:pPr>
        <w:spacing w:after="0" w:line="480" w:lineRule="auto"/>
        <w:ind w:left="4320" w:hanging="4320"/>
        <w:rPr>
          <w:rFonts w:ascii="Times New Roman" w:hAnsi="Times New Roman" w:cs="Times New Roman"/>
          <w:sz w:val="24"/>
          <w:szCs w:val="24"/>
        </w:rPr>
      </w:pPr>
      <w:r w:rsidRPr="00574ABB">
        <w:rPr>
          <w:rFonts w:ascii="Times New Roman" w:hAnsi="Times New Roman" w:cs="Times New Roman"/>
          <w:sz w:val="24"/>
          <w:szCs w:val="24"/>
        </w:rPr>
        <w:t>AJAX</w:t>
      </w:r>
      <w:r w:rsidR="00BE4408">
        <w:rPr>
          <w:rFonts w:ascii="Times New Roman" w:hAnsi="Times New Roman" w:cs="Times New Roman"/>
          <w:sz w:val="24"/>
          <w:szCs w:val="24"/>
        </w:rPr>
        <w:t xml:space="preserve">                                        </w:t>
      </w:r>
      <w:r>
        <w:rPr>
          <w:rFonts w:ascii="Times New Roman" w:hAnsi="Times New Roman" w:cs="Times New Roman"/>
          <w:sz w:val="24"/>
          <w:szCs w:val="24"/>
        </w:rPr>
        <w:t>Asynchronous Javascript R</w:t>
      </w:r>
      <w:r w:rsidRPr="00574ABB">
        <w:rPr>
          <w:rFonts w:ascii="Times New Roman" w:hAnsi="Times New Roman" w:cs="Times New Roman"/>
          <w:sz w:val="24"/>
          <w:szCs w:val="24"/>
        </w:rPr>
        <w:t>equest</w:t>
      </w:r>
    </w:p>
    <w:p w14:paraId="11EA0642" w14:textId="7A7FABEE"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AOP</w:t>
      </w:r>
      <w:r w:rsidR="00BE4408">
        <w:rPr>
          <w:rFonts w:ascii="Times New Roman" w:hAnsi="Times New Roman" w:cs="Times New Roman"/>
          <w:sz w:val="24"/>
          <w:szCs w:val="24"/>
        </w:rPr>
        <w:t xml:space="preserve">                                          </w:t>
      </w:r>
      <w:r>
        <w:rPr>
          <w:rFonts w:ascii="Times New Roman" w:hAnsi="Times New Roman" w:cs="Times New Roman"/>
          <w:sz w:val="24"/>
          <w:szCs w:val="24"/>
        </w:rPr>
        <w:t>Aspect O</w:t>
      </w:r>
      <w:r w:rsidRPr="0086455F">
        <w:rPr>
          <w:rFonts w:ascii="Times New Roman" w:hAnsi="Times New Roman" w:cs="Times New Roman"/>
          <w:sz w:val="24"/>
          <w:szCs w:val="24"/>
        </w:rPr>
        <w:t xml:space="preserve">riented </w:t>
      </w:r>
      <w:r>
        <w:rPr>
          <w:rFonts w:ascii="Times New Roman" w:hAnsi="Times New Roman" w:cs="Times New Roman"/>
          <w:sz w:val="24"/>
          <w:szCs w:val="24"/>
        </w:rPr>
        <w:t>P</w:t>
      </w:r>
      <w:r w:rsidRPr="0086455F">
        <w:rPr>
          <w:rFonts w:ascii="Times New Roman" w:hAnsi="Times New Roman" w:cs="Times New Roman"/>
          <w:sz w:val="24"/>
          <w:szCs w:val="24"/>
        </w:rPr>
        <w:t>rogramming</w:t>
      </w:r>
    </w:p>
    <w:p w14:paraId="0A119743" w14:textId="51ACEC8C" w:rsidR="00CA287A" w:rsidRDefault="00CA287A" w:rsidP="00386B00">
      <w:pPr>
        <w:spacing w:after="0" w:line="480" w:lineRule="auto"/>
        <w:ind w:left="4320" w:hanging="4320"/>
        <w:rPr>
          <w:rFonts w:ascii="Times New Roman" w:hAnsi="Times New Roman" w:cs="Times New Roman"/>
          <w:sz w:val="24"/>
          <w:szCs w:val="24"/>
        </w:rPr>
      </w:pPr>
      <w:r w:rsidRPr="00CA287A">
        <w:rPr>
          <w:rFonts w:ascii="Times New Roman" w:hAnsi="Times New Roman" w:cs="Times New Roman"/>
          <w:sz w:val="24"/>
          <w:szCs w:val="24"/>
        </w:rPr>
        <w:t>API</w:t>
      </w:r>
      <w:r w:rsidR="00BE4408">
        <w:rPr>
          <w:rFonts w:ascii="Times New Roman" w:hAnsi="Times New Roman" w:cs="Times New Roman"/>
          <w:sz w:val="24"/>
          <w:szCs w:val="24"/>
        </w:rPr>
        <w:t xml:space="preserve">                                            </w:t>
      </w:r>
      <w:r w:rsidRPr="00CA287A">
        <w:rPr>
          <w:rFonts w:ascii="Times New Roman" w:hAnsi="Times New Roman" w:cs="Times New Roman"/>
          <w:sz w:val="24"/>
          <w:szCs w:val="24"/>
        </w:rPr>
        <w:t>Application Programming Interface</w:t>
      </w:r>
    </w:p>
    <w:p w14:paraId="12DB2D90" w14:textId="4FFB1BB3"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CSS</w:t>
      </w:r>
      <w:r w:rsidR="00BE4408">
        <w:rPr>
          <w:rFonts w:ascii="Times New Roman" w:hAnsi="Times New Roman" w:cs="Times New Roman"/>
          <w:sz w:val="24"/>
          <w:szCs w:val="24"/>
        </w:rPr>
        <w:t xml:space="preserve">                                           </w:t>
      </w:r>
      <w:r w:rsidRPr="0086455F">
        <w:rPr>
          <w:rFonts w:ascii="Times New Roman" w:hAnsi="Times New Roman" w:cs="Times New Roman"/>
          <w:sz w:val="24"/>
          <w:szCs w:val="24"/>
        </w:rPr>
        <w:t>Cascading Style Sheets</w:t>
      </w:r>
    </w:p>
    <w:p w14:paraId="597209A6" w14:textId="1CF88F02" w:rsidR="00277433" w:rsidRDefault="00277433" w:rsidP="00386B00">
      <w:pPr>
        <w:spacing w:after="0" w:line="480" w:lineRule="auto"/>
        <w:ind w:left="4320" w:hanging="4320"/>
        <w:rPr>
          <w:rFonts w:ascii="Times New Roman" w:hAnsi="Times New Roman" w:cs="Times New Roman"/>
          <w:sz w:val="24"/>
          <w:szCs w:val="24"/>
        </w:rPr>
      </w:pPr>
      <w:r w:rsidRPr="00277433">
        <w:rPr>
          <w:rFonts w:ascii="Times New Roman" w:hAnsi="Times New Roman" w:cs="Times New Roman"/>
          <w:sz w:val="24"/>
          <w:szCs w:val="24"/>
        </w:rPr>
        <w:t>DI</w:t>
      </w:r>
      <w:r w:rsidR="00BE4408">
        <w:rPr>
          <w:rFonts w:ascii="Times New Roman" w:hAnsi="Times New Roman" w:cs="Times New Roman"/>
          <w:sz w:val="24"/>
          <w:szCs w:val="24"/>
        </w:rPr>
        <w:t xml:space="preserve">                                              </w:t>
      </w:r>
      <w:r>
        <w:rPr>
          <w:rFonts w:ascii="Times New Roman" w:hAnsi="Times New Roman" w:cs="Times New Roman"/>
          <w:sz w:val="24"/>
          <w:szCs w:val="24"/>
        </w:rPr>
        <w:t>Dependency Injection</w:t>
      </w:r>
    </w:p>
    <w:p w14:paraId="059AA883" w14:textId="0C568A0F"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HTML</w:t>
      </w:r>
      <w:r w:rsidR="00BE4408">
        <w:rPr>
          <w:rFonts w:ascii="Times New Roman" w:hAnsi="Times New Roman" w:cs="Times New Roman"/>
          <w:sz w:val="24"/>
          <w:szCs w:val="24"/>
        </w:rPr>
        <w:t xml:space="preserve">                                       </w:t>
      </w:r>
      <w:r w:rsidRPr="0086455F">
        <w:rPr>
          <w:rFonts w:ascii="Times New Roman" w:hAnsi="Times New Roman" w:cs="Times New Roman"/>
          <w:sz w:val="24"/>
          <w:szCs w:val="24"/>
        </w:rPr>
        <w:t>Hypertext Markup Language</w:t>
      </w:r>
    </w:p>
    <w:p w14:paraId="6947DD5F" w14:textId="4F6BBEE7"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HTTP</w:t>
      </w:r>
      <w:r w:rsidR="00BE4408">
        <w:rPr>
          <w:rFonts w:ascii="Times New Roman" w:hAnsi="Times New Roman" w:cs="Times New Roman"/>
          <w:sz w:val="24"/>
          <w:szCs w:val="24"/>
        </w:rPr>
        <w:t xml:space="preserve">                                        </w:t>
      </w:r>
      <w:r w:rsidRPr="0086455F">
        <w:rPr>
          <w:rFonts w:ascii="Times New Roman" w:hAnsi="Times New Roman" w:cs="Times New Roman"/>
          <w:sz w:val="24"/>
          <w:szCs w:val="24"/>
        </w:rPr>
        <w:t>Hypertext Transfer Protocol</w:t>
      </w:r>
    </w:p>
    <w:p w14:paraId="046B191E" w14:textId="0DD688CE" w:rsidR="006550FE" w:rsidRDefault="00BE4408" w:rsidP="00386B00">
      <w:pPr>
        <w:spacing w:after="0" w:line="480" w:lineRule="auto"/>
        <w:ind w:left="4320" w:hanging="4320"/>
        <w:rPr>
          <w:rFonts w:ascii="Times New Roman" w:hAnsi="Times New Roman" w:cs="Times New Roman"/>
          <w:sz w:val="24"/>
          <w:szCs w:val="24"/>
        </w:rPr>
      </w:pPr>
      <w:r>
        <w:rPr>
          <w:rFonts w:ascii="Times New Roman" w:hAnsi="Times New Roman" w:cs="Times New Roman"/>
          <w:sz w:val="24"/>
          <w:szCs w:val="24"/>
        </w:rPr>
        <w:t xml:space="preserve">HQL                                          </w:t>
      </w:r>
      <w:r w:rsidR="006550FE">
        <w:rPr>
          <w:rFonts w:ascii="Times New Roman" w:hAnsi="Times New Roman" w:cs="Times New Roman"/>
          <w:sz w:val="24"/>
          <w:szCs w:val="24"/>
        </w:rPr>
        <w:t>Hibernate Query Language</w:t>
      </w:r>
    </w:p>
    <w:p w14:paraId="06915837" w14:textId="167F3700"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IoC</w:t>
      </w:r>
      <w:r w:rsidR="00BE4408">
        <w:rPr>
          <w:rFonts w:ascii="Times New Roman" w:hAnsi="Times New Roman" w:cs="Times New Roman"/>
          <w:sz w:val="24"/>
          <w:szCs w:val="24"/>
        </w:rPr>
        <w:t xml:space="preserve">                                            </w:t>
      </w:r>
      <w:r w:rsidR="00A15123">
        <w:rPr>
          <w:rFonts w:ascii="Times New Roman" w:hAnsi="Times New Roman" w:cs="Times New Roman"/>
          <w:sz w:val="24"/>
          <w:szCs w:val="24"/>
        </w:rPr>
        <w:t xml:space="preserve"> </w:t>
      </w:r>
      <w:r w:rsidRPr="0086455F">
        <w:rPr>
          <w:rFonts w:ascii="Times New Roman" w:hAnsi="Times New Roman" w:cs="Times New Roman"/>
          <w:sz w:val="24"/>
          <w:szCs w:val="24"/>
        </w:rPr>
        <w:t>Inversion of Control</w:t>
      </w:r>
    </w:p>
    <w:p w14:paraId="577B97BA" w14:textId="20480A3A"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J2EE</w:t>
      </w:r>
      <w:r w:rsidR="00BE4408">
        <w:rPr>
          <w:rFonts w:ascii="Times New Roman" w:hAnsi="Times New Roman" w:cs="Times New Roman"/>
          <w:sz w:val="24"/>
          <w:szCs w:val="24"/>
        </w:rPr>
        <w:t xml:space="preserve">                                         </w:t>
      </w:r>
      <w:r w:rsidR="000022C1">
        <w:rPr>
          <w:rFonts w:ascii="Times New Roman" w:hAnsi="Times New Roman" w:cs="Times New Roman"/>
          <w:sz w:val="24"/>
          <w:szCs w:val="24"/>
        </w:rPr>
        <w:t xml:space="preserve"> </w:t>
      </w:r>
      <w:r w:rsidRPr="0086455F">
        <w:rPr>
          <w:rFonts w:ascii="Times New Roman" w:hAnsi="Times New Roman" w:cs="Times New Roman"/>
          <w:sz w:val="24"/>
          <w:szCs w:val="24"/>
        </w:rPr>
        <w:t>Java 2 Enterprise Edition</w:t>
      </w:r>
    </w:p>
    <w:p w14:paraId="2ED3465B" w14:textId="7B9DB236" w:rsidR="00CA287A" w:rsidRDefault="00CA287A" w:rsidP="00386B00">
      <w:pPr>
        <w:spacing w:after="0" w:line="480" w:lineRule="auto"/>
        <w:ind w:left="4320" w:hanging="4320"/>
        <w:rPr>
          <w:rFonts w:ascii="Times New Roman" w:hAnsi="Times New Roman" w:cs="Times New Roman"/>
          <w:sz w:val="24"/>
          <w:szCs w:val="24"/>
        </w:rPr>
      </w:pPr>
      <w:r w:rsidRPr="00CA287A">
        <w:rPr>
          <w:rFonts w:ascii="Times New Roman" w:hAnsi="Times New Roman" w:cs="Times New Roman"/>
          <w:sz w:val="24"/>
          <w:szCs w:val="24"/>
        </w:rPr>
        <w:t>JDBC</w:t>
      </w:r>
      <w:r w:rsidR="00BE4408">
        <w:rPr>
          <w:rFonts w:ascii="Times New Roman" w:hAnsi="Times New Roman" w:cs="Times New Roman"/>
          <w:sz w:val="24"/>
          <w:szCs w:val="24"/>
        </w:rPr>
        <w:t xml:space="preserve">                                         </w:t>
      </w:r>
      <w:r w:rsidRPr="00CA287A">
        <w:rPr>
          <w:rFonts w:ascii="Times New Roman" w:hAnsi="Times New Roman" w:cs="Times New Roman"/>
          <w:sz w:val="24"/>
          <w:szCs w:val="24"/>
        </w:rPr>
        <w:t>Java Database Connectivity</w:t>
      </w:r>
    </w:p>
    <w:p w14:paraId="1F7CC847" w14:textId="1A20A807" w:rsidR="00C543EF" w:rsidRDefault="00C543EF" w:rsidP="00386B00">
      <w:pPr>
        <w:spacing w:after="0" w:line="480" w:lineRule="auto"/>
        <w:ind w:left="4320" w:hanging="4320"/>
        <w:rPr>
          <w:rFonts w:ascii="Times New Roman" w:hAnsi="Times New Roman" w:cs="Times New Roman"/>
          <w:sz w:val="24"/>
          <w:szCs w:val="24"/>
        </w:rPr>
      </w:pPr>
      <w:r w:rsidRPr="00C543EF">
        <w:rPr>
          <w:rFonts w:ascii="Times New Roman" w:hAnsi="Times New Roman" w:cs="Times New Roman"/>
          <w:sz w:val="24"/>
          <w:szCs w:val="24"/>
        </w:rPr>
        <w:t>JSP</w:t>
      </w:r>
      <w:r w:rsidR="00BE4408">
        <w:rPr>
          <w:rFonts w:ascii="Times New Roman" w:hAnsi="Times New Roman" w:cs="Times New Roman"/>
          <w:sz w:val="24"/>
          <w:szCs w:val="24"/>
        </w:rPr>
        <w:t xml:space="preserve">                                             </w:t>
      </w:r>
      <w:r w:rsidRPr="00C543EF">
        <w:rPr>
          <w:rFonts w:ascii="Times New Roman" w:hAnsi="Times New Roman" w:cs="Times New Roman"/>
          <w:sz w:val="24"/>
          <w:szCs w:val="24"/>
        </w:rPr>
        <w:t>Java Server Pages</w:t>
      </w:r>
    </w:p>
    <w:p w14:paraId="213B11B6" w14:textId="2BF73ECE" w:rsidR="00D97921" w:rsidRDefault="00F3288B" w:rsidP="00386B00">
      <w:pPr>
        <w:spacing w:after="0" w:line="480" w:lineRule="auto"/>
        <w:ind w:left="4320" w:hanging="4320"/>
        <w:rPr>
          <w:rFonts w:ascii="Times New Roman" w:hAnsi="Times New Roman" w:cs="Times New Roman"/>
          <w:sz w:val="24"/>
          <w:szCs w:val="24"/>
        </w:rPr>
      </w:pPr>
      <w:r>
        <w:rPr>
          <w:rFonts w:ascii="Times New Roman" w:hAnsi="Times New Roman" w:cs="Times New Roman"/>
          <w:sz w:val="24"/>
          <w:szCs w:val="24"/>
        </w:rPr>
        <w:t>MVC</w:t>
      </w:r>
      <w:r w:rsidR="00D97921">
        <w:rPr>
          <w:rFonts w:ascii="Times New Roman" w:hAnsi="Times New Roman" w:cs="Times New Roman"/>
          <w:sz w:val="24"/>
          <w:szCs w:val="24"/>
        </w:rPr>
        <w:t xml:space="preserve"> </w:t>
      </w:r>
      <w:r w:rsidR="00BE4408">
        <w:rPr>
          <w:rFonts w:ascii="Times New Roman" w:hAnsi="Times New Roman" w:cs="Times New Roman"/>
          <w:sz w:val="24"/>
          <w:szCs w:val="24"/>
        </w:rPr>
        <w:t xml:space="preserve">                                         </w:t>
      </w:r>
      <w:r w:rsidR="0086455F" w:rsidRPr="0086455F">
        <w:rPr>
          <w:rFonts w:ascii="Times New Roman" w:hAnsi="Times New Roman" w:cs="Times New Roman"/>
          <w:sz w:val="24"/>
          <w:szCs w:val="24"/>
        </w:rPr>
        <w:t>Model-View-Controller</w:t>
      </w:r>
    </w:p>
    <w:p w14:paraId="33985612" w14:textId="408FF199"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OOAD</w:t>
      </w:r>
      <w:r w:rsidR="00BE4408">
        <w:rPr>
          <w:rFonts w:ascii="Times New Roman" w:hAnsi="Times New Roman" w:cs="Times New Roman"/>
          <w:sz w:val="24"/>
          <w:szCs w:val="24"/>
        </w:rPr>
        <w:t xml:space="preserve">        </w:t>
      </w:r>
      <w:r w:rsidR="00A15123">
        <w:rPr>
          <w:rFonts w:ascii="Times New Roman" w:hAnsi="Times New Roman" w:cs="Times New Roman"/>
          <w:sz w:val="24"/>
          <w:szCs w:val="24"/>
        </w:rPr>
        <w:t xml:space="preserve">                               </w:t>
      </w:r>
      <w:r w:rsidRPr="0086455F">
        <w:rPr>
          <w:rFonts w:ascii="Times New Roman" w:hAnsi="Times New Roman" w:cs="Times New Roman"/>
          <w:sz w:val="24"/>
          <w:szCs w:val="24"/>
        </w:rPr>
        <w:t>Object Oriented Analysis and Design</w:t>
      </w:r>
    </w:p>
    <w:p w14:paraId="1FA14FD1" w14:textId="081C5E9C"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ORM</w:t>
      </w:r>
      <w:r w:rsidR="00BE4408">
        <w:rPr>
          <w:rFonts w:ascii="Times New Roman" w:hAnsi="Times New Roman" w:cs="Times New Roman"/>
          <w:sz w:val="24"/>
          <w:szCs w:val="24"/>
        </w:rPr>
        <w:t xml:space="preserve">                                          </w:t>
      </w:r>
      <w:r w:rsidRPr="0086455F">
        <w:rPr>
          <w:rFonts w:ascii="Times New Roman" w:hAnsi="Times New Roman" w:cs="Times New Roman"/>
          <w:sz w:val="24"/>
          <w:szCs w:val="24"/>
        </w:rPr>
        <w:t>Object Relational Mapping</w:t>
      </w:r>
    </w:p>
    <w:p w14:paraId="28067B74" w14:textId="14D10521" w:rsidR="00CA287A" w:rsidRDefault="00CA287A" w:rsidP="00386B00">
      <w:pPr>
        <w:spacing w:after="0" w:line="480" w:lineRule="auto"/>
        <w:ind w:left="4320" w:hanging="4320"/>
        <w:rPr>
          <w:rFonts w:ascii="Times New Roman" w:hAnsi="Times New Roman" w:cs="Times New Roman"/>
          <w:sz w:val="24"/>
          <w:szCs w:val="24"/>
        </w:rPr>
      </w:pPr>
      <w:r w:rsidRPr="00CA287A">
        <w:rPr>
          <w:rFonts w:ascii="Times New Roman" w:hAnsi="Times New Roman" w:cs="Times New Roman"/>
          <w:sz w:val="24"/>
          <w:szCs w:val="24"/>
        </w:rPr>
        <w:t>POJO</w:t>
      </w:r>
      <w:r w:rsidR="00BE4408">
        <w:rPr>
          <w:rFonts w:ascii="Times New Roman" w:hAnsi="Times New Roman" w:cs="Times New Roman"/>
          <w:sz w:val="24"/>
          <w:szCs w:val="24"/>
        </w:rPr>
        <w:t xml:space="preserve">                                          </w:t>
      </w:r>
      <w:r w:rsidRPr="00CA287A">
        <w:rPr>
          <w:rFonts w:ascii="Times New Roman" w:hAnsi="Times New Roman" w:cs="Times New Roman"/>
          <w:sz w:val="24"/>
          <w:szCs w:val="24"/>
        </w:rPr>
        <w:t>Plain Old Java Object</w:t>
      </w:r>
    </w:p>
    <w:p w14:paraId="5D227628" w14:textId="7305F3B9"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RAD</w:t>
      </w:r>
      <w:r w:rsidR="00BE4408">
        <w:rPr>
          <w:rFonts w:ascii="Times New Roman" w:hAnsi="Times New Roman" w:cs="Times New Roman"/>
          <w:sz w:val="24"/>
          <w:szCs w:val="24"/>
        </w:rPr>
        <w:t xml:space="preserve">                                           </w:t>
      </w:r>
      <w:r w:rsidRPr="0086455F">
        <w:rPr>
          <w:rFonts w:ascii="Times New Roman" w:hAnsi="Times New Roman" w:cs="Times New Roman"/>
          <w:sz w:val="24"/>
          <w:szCs w:val="24"/>
        </w:rPr>
        <w:t>Requirement Analysis Document</w:t>
      </w:r>
    </w:p>
    <w:p w14:paraId="7791EB67" w14:textId="77BB5735" w:rsidR="00F201F9" w:rsidRDefault="00F201F9" w:rsidP="00386B00">
      <w:pPr>
        <w:spacing w:after="0" w:line="480" w:lineRule="auto"/>
        <w:ind w:left="4320" w:hanging="4320"/>
        <w:rPr>
          <w:rFonts w:ascii="Times New Roman" w:hAnsi="Times New Roman" w:cs="Times New Roman"/>
          <w:sz w:val="24"/>
          <w:szCs w:val="24"/>
        </w:rPr>
      </w:pPr>
      <w:r>
        <w:rPr>
          <w:rFonts w:ascii="Times New Roman" w:hAnsi="Times New Roman" w:cs="Times New Roman"/>
          <w:sz w:val="24"/>
          <w:szCs w:val="24"/>
        </w:rPr>
        <w:t>REST</w:t>
      </w:r>
      <w:r w:rsidR="00BE4408">
        <w:rPr>
          <w:rFonts w:ascii="Times New Roman" w:hAnsi="Times New Roman" w:cs="Times New Roman"/>
          <w:sz w:val="24"/>
          <w:szCs w:val="24"/>
        </w:rPr>
        <w:t xml:space="preserve">                                          </w:t>
      </w:r>
      <w:r w:rsidR="00574ABB" w:rsidRPr="00574ABB">
        <w:rPr>
          <w:rFonts w:ascii="Times New Roman" w:hAnsi="Times New Roman" w:cs="Times New Roman"/>
          <w:sz w:val="24"/>
          <w:szCs w:val="24"/>
        </w:rPr>
        <w:t>Representational State Transfer</w:t>
      </w:r>
    </w:p>
    <w:p w14:paraId="612921B6" w14:textId="737CF7F0"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SDLC</w:t>
      </w:r>
      <w:r w:rsidR="00BE4408">
        <w:rPr>
          <w:rFonts w:ascii="Times New Roman" w:hAnsi="Times New Roman" w:cs="Times New Roman"/>
          <w:sz w:val="24"/>
          <w:szCs w:val="24"/>
        </w:rPr>
        <w:t xml:space="preserve">         </w:t>
      </w:r>
      <w:r w:rsidR="00490BBA">
        <w:rPr>
          <w:rFonts w:ascii="Times New Roman" w:hAnsi="Times New Roman" w:cs="Times New Roman"/>
          <w:sz w:val="24"/>
          <w:szCs w:val="24"/>
        </w:rPr>
        <w:t xml:space="preserve">                               </w:t>
      </w:r>
      <w:r w:rsidR="00BE4408">
        <w:rPr>
          <w:rFonts w:ascii="Times New Roman" w:hAnsi="Times New Roman" w:cs="Times New Roman"/>
          <w:sz w:val="24"/>
          <w:szCs w:val="24"/>
        </w:rPr>
        <w:t xml:space="preserve"> </w:t>
      </w:r>
      <w:r>
        <w:rPr>
          <w:rFonts w:ascii="Times New Roman" w:hAnsi="Times New Roman" w:cs="Times New Roman"/>
          <w:sz w:val="24"/>
          <w:szCs w:val="24"/>
        </w:rPr>
        <w:t>Software Development Life</w:t>
      </w:r>
      <w:r w:rsidR="00BE4408">
        <w:rPr>
          <w:rFonts w:ascii="Times New Roman" w:hAnsi="Times New Roman" w:cs="Times New Roman"/>
          <w:sz w:val="24"/>
          <w:szCs w:val="24"/>
        </w:rPr>
        <w:t xml:space="preserve"> Cycle</w:t>
      </w:r>
    </w:p>
    <w:p w14:paraId="20BDCE3E" w14:textId="03ACF31E" w:rsidR="00CA287A" w:rsidRDefault="00CA287A" w:rsidP="00386B00">
      <w:pPr>
        <w:spacing w:after="0" w:line="480" w:lineRule="auto"/>
        <w:ind w:left="4320" w:hanging="4320"/>
        <w:rPr>
          <w:rFonts w:ascii="Times New Roman" w:hAnsi="Times New Roman" w:cs="Times New Roman"/>
          <w:sz w:val="24"/>
          <w:szCs w:val="24"/>
        </w:rPr>
      </w:pPr>
      <w:r w:rsidRPr="00CA287A">
        <w:rPr>
          <w:rFonts w:ascii="Times New Roman" w:hAnsi="Times New Roman" w:cs="Times New Roman"/>
          <w:sz w:val="24"/>
          <w:szCs w:val="24"/>
        </w:rPr>
        <w:t>SOAP</w:t>
      </w:r>
      <w:r w:rsidR="000022C1">
        <w:rPr>
          <w:rFonts w:ascii="Times New Roman" w:hAnsi="Times New Roman" w:cs="Times New Roman"/>
          <w:sz w:val="24"/>
          <w:szCs w:val="24"/>
        </w:rPr>
        <w:t xml:space="preserve">          </w:t>
      </w:r>
      <w:r w:rsidR="00490BBA">
        <w:rPr>
          <w:rFonts w:ascii="Times New Roman" w:hAnsi="Times New Roman" w:cs="Times New Roman"/>
          <w:sz w:val="24"/>
          <w:szCs w:val="24"/>
        </w:rPr>
        <w:t xml:space="preserve">                               </w:t>
      </w:r>
      <w:r w:rsidRPr="00CA287A">
        <w:rPr>
          <w:rFonts w:ascii="Times New Roman" w:hAnsi="Times New Roman" w:cs="Times New Roman"/>
          <w:sz w:val="24"/>
          <w:szCs w:val="24"/>
        </w:rPr>
        <w:t>Simple Object Access Protocol</w:t>
      </w:r>
    </w:p>
    <w:p w14:paraId="2FEFC83F" w14:textId="40F7B2CE"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SRS</w:t>
      </w:r>
      <w:r w:rsidR="00490BBA">
        <w:rPr>
          <w:rFonts w:ascii="Times New Roman" w:hAnsi="Times New Roman" w:cs="Times New Roman"/>
          <w:sz w:val="24"/>
          <w:szCs w:val="24"/>
        </w:rPr>
        <w:t xml:space="preserve">                                            </w:t>
      </w:r>
      <w:r w:rsidRPr="0086455F">
        <w:rPr>
          <w:rFonts w:ascii="Times New Roman" w:hAnsi="Times New Roman" w:cs="Times New Roman"/>
          <w:sz w:val="24"/>
          <w:szCs w:val="24"/>
        </w:rPr>
        <w:t>Software Requirement Specification</w:t>
      </w:r>
    </w:p>
    <w:p w14:paraId="18B8019D" w14:textId="260BAE72"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lastRenderedPageBreak/>
        <w:t>UML</w:t>
      </w:r>
      <w:r w:rsidR="00490BBA">
        <w:rPr>
          <w:rFonts w:ascii="Times New Roman" w:hAnsi="Times New Roman" w:cs="Times New Roman"/>
          <w:sz w:val="24"/>
          <w:szCs w:val="24"/>
        </w:rPr>
        <w:t xml:space="preserve">                                          </w:t>
      </w:r>
      <w:r w:rsidRPr="0086455F">
        <w:rPr>
          <w:rFonts w:ascii="Times New Roman" w:hAnsi="Times New Roman" w:cs="Times New Roman"/>
          <w:sz w:val="24"/>
          <w:szCs w:val="24"/>
        </w:rPr>
        <w:t>Unified Modeling Language</w:t>
      </w:r>
    </w:p>
    <w:p w14:paraId="393D78E7" w14:textId="05B9719A" w:rsidR="00574ABB" w:rsidRDefault="00574ABB" w:rsidP="00386B00">
      <w:pPr>
        <w:spacing w:after="0" w:line="480" w:lineRule="auto"/>
        <w:ind w:left="4320" w:hanging="4320"/>
        <w:rPr>
          <w:rFonts w:ascii="Times New Roman" w:hAnsi="Times New Roman" w:cs="Times New Roman"/>
          <w:sz w:val="24"/>
          <w:szCs w:val="24"/>
        </w:rPr>
      </w:pPr>
      <w:r w:rsidRPr="00574ABB">
        <w:rPr>
          <w:rFonts w:ascii="Times New Roman" w:hAnsi="Times New Roman" w:cs="Times New Roman"/>
          <w:sz w:val="24"/>
          <w:szCs w:val="24"/>
        </w:rPr>
        <w:t>URI</w:t>
      </w:r>
      <w:r w:rsidR="00490BBA">
        <w:rPr>
          <w:rFonts w:ascii="Times New Roman" w:hAnsi="Times New Roman" w:cs="Times New Roman"/>
          <w:sz w:val="24"/>
          <w:szCs w:val="24"/>
        </w:rPr>
        <w:t xml:space="preserve">                                            </w:t>
      </w:r>
      <w:r w:rsidRPr="00574ABB">
        <w:rPr>
          <w:rFonts w:ascii="Times New Roman" w:hAnsi="Times New Roman" w:cs="Times New Roman"/>
          <w:sz w:val="24"/>
          <w:szCs w:val="24"/>
        </w:rPr>
        <w:t>Uniform Resource Identifier</w:t>
      </w:r>
    </w:p>
    <w:p w14:paraId="5962484F" w14:textId="0DFE5F51" w:rsidR="0086455F" w:rsidRDefault="0086455F" w:rsidP="00386B00">
      <w:pPr>
        <w:spacing w:after="0" w:line="480" w:lineRule="auto"/>
        <w:ind w:left="4320" w:hanging="4320"/>
        <w:rPr>
          <w:rFonts w:ascii="Times New Roman" w:hAnsi="Times New Roman" w:cs="Times New Roman"/>
          <w:sz w:val="24"/>
          <w:szCs w:val="24"/>
        </w:rPr>
      </w:pPr>
      <w:r w:rsidRPr="0086455F">
        <w:rPr>
          <w:rFonts w:ascii="Times New Roman" w:hAnsi="Times New Roman" w:cs="Times New Roman"/>
          <w:sz w:val="24"/>
          <w:szCs w:val="24"/>
        </w:rPr>
        <w:t>WWW</w:t>
      </w:r>
      <w:r w:rsidR="007810BE">
        <w:rPr>
          <w:rFonts w:ascii="Times New Roman" w:hAnsi="Times New Roman" w:cs="Times New Roman"/>
          <w:sz w:val="24"/>
          <w:szCs w:val="24"/>
        </w:rPr>
        <w:t xml:space="preserve">                                        </w:t>
      </w:r>
      <w:r w:rsidRPr="0086455F">
        <w:rPr>
          <w:rFonts w:ascii="Times New Roman" w:hAnsi="Times New Roman" w:cs="Times New Roman"/>
          <w:sz w:val="24"/>
          <w:szCs w:val="24"/>
        </w:rPr>
        <w:t>World Wide Web</w:t>
      </w:r>
    </w:p>
    <w:p w14:paraId="16745EF6" w14:textId="77777777" w:rsidR="006550FE" w:rsidRDefault="006550FE" w:rsidP="00386B00">
      <w:pPr>
        <w:spacing w:after="0" w:line="480" w:lineRule="auto"/>
        <w:ind w:left="4320" w:hanging="4320"/>
        <w:rPr>
          <w:rFonts w:ascii="Times New Roman" w:hAnsi="Times New Roman" w:cs="Times New Roman"/>
          <w:sz w:val="24"/>
          <w:szCs w:val="24"/>
        </w:rPr>
      </w:pPr>
    </w:p>
    <w:p w14:paraId="3DF1AE3C" w14:textId="77777777" w:rsidR="00C327CF" w:rsidRDefault="00C327CF" w:rsidP="00B11AD8">
      <w:pPr>
        <w:spacing w:after="0" w:line="480" w:lineRule="auto"/>
        <w:ind w:left="2880" w:firstLine="720"/>
        <w:rPr>
          <w:rFonts w:ascii="Times New Roman" w:hAnsi="Times New Roman" w:cs="Times New Roman"/>
          <w:b/>
          <w:sz w:val="24"/>
          <w:szCs w:val="24"/>
        </w:rPr>
        <w:sectPr w:rsidR="00C327CF" w:rsidSect="002B015F">
          <w:pgSz w:w="12242" w:h="15842" w:code="1"/>
          <w:pgMar w:top="1440" w:right="1440" w:bottom="1440" w:left="1440" w:header="709" w:footer="708" w:gutter="0"/>
          <w:pgNumType w:fmt="lowerRoman"/>
          <w:cols w:space="708"/>
          <w:titlePg/>
          <w:docGrid w:linePitch="360"/>
        </w:sectPr>
      </w:pPr>
    </w:p>
    <w:p w14:paraId="06E7F0CE" w14:textId="672628A2" w:rsidR="00EA07AD" w:rsidRDefault="00B11AD8" w:rsidP="00827CF5">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w:t>
      </w:r>
      <w:r w:rsidR="003309BA">
        <w:rPr>
          <w:rFonts w:ascii="Times New Roman" w:hAnsi="Times New Roman" w:cs="Times New Roman"/>
          <w:b/>
          <w:sz w:val="24"/>
          <w:szCs w:val="24"/>
        </w:rPr>
        <w:t>HAPTER 1</w:t>
      </w:r>
    </w:p>
    <w:p w14:paraId="0B0DD3EC" w14:textId="77777777" w:rsidR="003309BA" w:rsidRDefault="003309BA" w:rsidP="002A26B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INTRODUCTION</w:t>
      </w:r>
    </w:p>
    <w:p w14:paraId="6D5D744D" w14:textId="3C2F592C" w:rsidR="00C404C7" w:rsidRDefault="00372E6B" w:rsidP="00FB24C0">
      <w:pPr>
        <w:spacing w:after="0" w:line="480" w:lineRule="auto"/>
        <w:ind w:firstLine="720"/>
        <w:rPr>
          <w:rFonts w:ascii="Times New Roman" w:hAnsi="Times New Roman"/>
          <w:sz w:val="24"/>
          <w:szCs w:val="24"/>
        </w:rPr>
      </w:pPr>
      <w:r>
        <w:rPr>
          <w:rFonts w:ascii="Times New Roman" w:hAnsi="Times New Roman"/>
          <w:sz w:val="24"/>
          <w:szCs w:val="24"/>
        </w:rPr>
        <w:t xml:space="preserve">Software engineering is </w:t>
      </w:r>
      <w:r w:rsidR="0085260D">
        <w:rPr>
          <w:rFonts w:ascii="Times New Roman" w:hAnsi="Times New Roman"/>
          <w:sz w:val="24"/>
          <w:szCs w:val="24"/>
        </w:rPr>
        <w:t xml:space="preserve">a young and dynamic </w:t>
      </w:r>
      <w:r w:rsidR="00EA1806">
        <w:rPr>
          <w:rFonts w:ascii="Times New Roman" w:hAnsi="Times New Roman"/>
          <w:sz w:val="24"/>
          <w:szCs w:val="24"/>
        </w:rPr>
        <w:t>discipline</w:t>
      </w:r>
      <w:r w:rsidR="0085260D">
        <w:rPr>
          <w:rFonts w:ascii="Times New Roman" w:hAnsi="Times New Roman"/>
          <w:sz w:val="24"/>
          <w:szCs w:val="24"/>
        </w:rPr>
        <w:t xml:space="preserve"> </w:t>
      </w:r>
      <w:r w:rsidR="00EA1806">
        <w:rPr>
          <w:rFonts w:ascii="Times New Roman" w:hAnsi="Times New Roman"/>
          <w:sz w:val="24"/>
          <w:szCs w:val="24"/>
        </w:rPr>
        <w:t>us</w:t>
      </w:r>
      <w:r w:rsidR="007259A9">
        <w:rPr>
          <w:rFonts w:ascii="Times New Roman" w:hAnsi="Times New Roman"/>
          <w:sz w:val="24"/>
          <w:szCs w:val="24"/>
        </w:rPr>
        <w:t>ed to solve real world problems</w:t>
      </w:r>
      <w:r w:rsidR="0085260D">
        <w:rPr>
          <w:rFonts w:ascii="Times New Roman" w:hAnsi="Times New Roman"/>
          <w:sz w:val="24"/>
          <w:szCs w:val="24"/>
        </w:rPr>
        <w:t xml:space="preserve">. </w:t>
      </w:r>
      <w:r w:rsidR="00557A41">
        <w:rPr>
          <w:rFonts w:ascii="Times New Roman" w:hAnsi="Times New Roman"/>
          <w:sz w:val="24"/>
          <w:szCs w:val="24"/>
        </w:rPr>
        <w:t>The demand of software has always been on the rise</w:t>
      </w:r>
      <w:r w:rsidR="00714CDD" w:rsidRPr="00CE63C9">
        <w:rPr>
          <w:rFonts w:ascii="Times New Roman" w:hAnsi="Times New Roman"/>
          <w:sz w:val="24"/>
          <w:szCs w:val="24"/>
        </w:rPr>
        <w:t>,</w:t>
      </w:r>
      <w:r w:rsidR="00B87198">
        <w:rPr>
          <w:rFonts w:ascii="Times New Roman" w:hAnsi="Times New Roman"/>
          <w:sz w:val="24"/>
          <w:szCs w:val="24"/>
        </w:rPr>
        <w:t xml:space="preserve"> and the technology is </w:t>
      </w:r>
      <w:r w:rsidR="00B07450">
        <w:rPr>
          <w:rFonts w:ascii="Times New Roman" w:hAnsi="Times New Roman"/>
          <w:sz w:val="24"/>
          <w:szCs w:val="24"/>
        </w:rPr>
        <w:t>continually</w:t>
      </w:r>
      <w:r w:rsidR="00B87198">
        <w:rPr>
          <w:rFonts w:ascii="Times New Roman" w:hAnsi="Times New Roman"/>
          <w:sz w:val="24"/>
          <w:szCs w:val="24"/>
        </w:rPr>
        <w:t xml:space="preserve"> </w:t>
      </w:r>
      <w:r w:rsidR="007259A9">
        <w:rPr>
          <w:rFonts w:ascii="Times New Roman" w:hAnsi="Times New Roman"/>
          <w:sz w:val="24"/>
          <w:szCs w:val="24"/>
        </w:rPr>
        <w:t>evolving</w:t>
      </w:r>
      <w:r w:rsidR="00B87198">
        <w:rPr>
          <w:rFonts w:ascii="Times New Roman" w:hAnsi="Times New Roman"/>
          <w:sz w:val="24"/>
          <w:szCs w:val="24"/>
        </w:rPr>
        <w:t xml:space="preserve"> with new </w:t>
      </w:r>
      <w:r w:rsidR="00B07450">
        <w:rPr>
          <w:rFonts w:ascii="Times New Roman" w:hAnsi="Times New Roman"/>
          <w:sz w:val="24"/>
          <w:szCs w:val="24"/>
        </w:rPr>
        <w:t xml:space="preserve">and better </w:t>
      </w:r>
      <w:r w:rsidR="00B87198">
        <w:rPr>
          <w:rFonts w:ascii="Times New Roman" w:hAnsi="Times New Roman"/>
          <w:sz w:val="24"/>
          <w:szCs w:val="24"/>
        </w:rPr>
        <w:t>features</w:t>
      </w:r>
      <w:r w:rsidR="00557A41">
        <w:rPr>
          <w:rFonts w:ascii="Times New Roman" w:hAnsi="Times New Roman"/>
          <w:sz w:val="24"/>
          <w:szCs w:val="24"/>
        </w:rPr>
        <w:t>.</w:t>
      </w:r>
      <w:r w:rsidR="00CD240D">
        <w:rPr>
          <w:rFonts w:ascii="Times New Roman" w:hAnsi="Times New Roman"/>
          <w:sz w:val="24"/>
          <w:szCs w:val="24"/>
        </w:rPr>
        <w:t xml:space="preserve"> </w:t>
      </w:r>
      <w:r w:rsidR="003A118F">
        <w:rPr>
          <w:rFonts w:ascii="Times New Roman" w:hAnsi="Times New Roman"/>
          <w:sz w:val="24"/>
          <w:szCs w:val="24"/>
        </w:rPr>
        <w:t xml:space="preserve">The huge demand of software </w:t>
      </w:r>
      <w:r w:rsidR="009B727A">
        <w:rPr>
          <w:rFonts w:ascii="Times New Roman" w:hAnsi="Times New Roman"/>
          <w:sz w:val="24"/>
          <w:szCs w:val="24"/>
        </w:rPr>
        <w:t>gave rise</w:t>
      </w:r>
      <w:r w:rsidR="003A118F">
        <w:rPr>
          <w:rFonts w:ascii="Times New Roman" w:hAnsi="Times New Roman"/>
          <w:sz w:val="24"/>
          <w:szCs w:val="24"/>
        </w:rPr>
        <w:t xml:space="preserve"> to the need for solutions that can help in faster and simpler methods for development of </w:t>
      </w:r>
      <w:r w:rsidR="00AA2E40">
        <w:rPr>
          <w:rFonts w:ascii="Times New Roman" w:hAnsi="Times New Roman"/>
          <w:sz w:val="24"/>
          <w:szCs w:val="24"/>
        </w:rPr>
        <w:t xml:space="preserve">the </w:t>
      </w:r>
      <w:r w:rsidR="003A118F">
        <w:rPr>
          <w:rFonts w:ascii="Times New Roman" w:hAnsi="Times New Roman"/>
          <w:sz w:val="24"/>
          <w:szCs w:val="24"/>
        </w:rPr>
        <w:t xml:space="preserve">software. </w:t>
      </w:r>
      <w:r w:rsidR="00D95F36">
        <w:rPr>
          <w:rFonts w:ascii="Times New Roman" w:hAnsi="Times New Roman"/>
          <w:sz w:val="24"/>
          <w:szCs w:val="24"/>
        </w:rPr>
        <w:t>With</w:t>
      </w:r>
      <w:r w:rsidR="00325228">
        <w:rPr>
          <w:rFonts w:ascii="Times New Roman" w:hAnsi="Times New Roman"/>
          <w:sz w:val="24"/>
          <w:szCs w:val="24"/>
        </w:rPr>
        <w:t xml:space="preserve"> the</w:t>
      </w:r>
      <w:r w:rsidR="00D95F36">
        <w:rPr>
          <w:rFonts w:ascii="Times New Roman" w:hAnsi="Times New Roman"/>
          <w:sz w:val="24"/>
          <w:szCs w:val="24"/>
        </w:rPr>
        <w:t xml:space="preserve"> exponential rise of information technology, software </w:t>
      </w:r>
      <w:r w:rsidR="00846051">
        <w:rPr>
          <w:rFonts w:ascii="Times New Roman" w:hAnsi="Times New Roman"/>
          <w:sz w:val="24"/>
          <w:szCs w:val="24"/>
        </w:rPr>
        <w:t>is</w:t>
      </w:r>
      <w:r w:rsidR="00D95F36">
        <w:rPr>
          <w:rFonts w:ascii="Times New Roman" w:hAnsi="Times New Roman"/>
          <w:sz w:val="24"/>
          <w:szCs w:val="24"/>
        </w:rPr>
        <w:t xml:space="preserve"> becoming more complex and the traditional web development methods do not provide solutions to </w:t>
      </w:r>
      <w:r w:rsidR="00176D2C">
        <w:rPr>
          <w:rFonts w:ascii="Times New Roman" w:hAnsi="Times New Roman"/>
          <w:sz w:val="24"/>
          <w:szCs w:val="24"/>
        </w:rPr>
        <w:t xml:space="preserve">the </w:t>
      </w:r>
      <w:r w:rsidR="00D95F36">
        <w:rPr>
          <w:rFonts w:ascii="Times New Roman" w:hAnsi="Times New Roman"/>
          <w:sz w:val="24"/>
          <w:szCs w:val="24"/>
        </w:rPr>
        <w:t xml:space="preserve">current requirements of web applications. </w:t>
      </w:r>
      <w:r w:rsidR="00CE0679">
        <w:rPr>
          <w:rFonts w:ascii="Times New Roman" w:hAnsi="Times New Roman"/>
          <w:sz w:val="24"/>
          <w:szCs w:val="24"/>
        </w:rPr>
        <w:t xml:space="preserve">The </w:t>
      </w:r>
      <w:r w:rsidR="00354BBC">
        <w:rPr>
          <w:rFonts w:ascii="Times New Roman" w:hAnsi="Times New Roman"/>
          <w:sz w:val="24"/>
          <w:szCs w:val="24"/>
        </w:rPr>
        <w:t>software design p</w:t>
      </w:r>
      <w:r w:rsidR="00210A64" w:rsidRPr="00210A64">
        <w:rPr>
          <w:rFonts w:ascii="Times New Roman" w:hAnsi="Times New Roman"/>
          <w:sz w:val="24"/>
          <w:szCs w:val="24"/>
        </w:rPr>
        <w:t xml:space="preserve">atterns are proven solutions to recurring design </w:t>
      </w:r>
      <w:r w:rsidR="001C4FEE" w:rsidRPr="00210A64">
        <w:rPr>
          <w:rFonts w:ascii="Times New Roman" w:hAnsi="Times New Roman"/>
          <w:sz w:val="24"/>
          <w:szCs w:val="24"/>
        </w:rPr>
        <w:t>problems</w:t>
      </w:r>
      <w:r w:rsidR="001C4FEE">
        <w:rPr>
          <w:rFonts w:ascii="Times New Roman" w:hAnsi="Times New Roman"/>
          <w:sz w:val="24"/>
          <w:szCs w:val="24"/>
        </w:rPr>
        <w:t xml:space="preserve"> [</w:t>
      </w:r>
      <w:r w:rsidR="00CE0679">
        <w:rPr>
          <w:rFonts w:ascii="Times New Roman" w:hAnsi="Times New Roman"/>
          <w:sz w:val="24"/>
          <w:szCs w:val="24"/>
        </w:rPr>
        <w:t>1]</w:t>
      </w:r>
      <w:r w:rsidR="00210A64">
        <w:rPr>
          <w:rFonts w:ascii="Times New Roman" w:hAnsi="Times New Roman"/>
          <w:sz w:val="24"/>
          <w:szCs w:val="24"/>
        </w:rPr>
        <w:t xml:space="preserve">. </w:t>
      </w:r>
      <w:r w:rsidR="009069E3" w:rsidRPr="00BC77A7">
        <w:rPr>
          <w:rFonts w:ascii="Times New Roman" w:hAnsi="Times New Roman"/>
          <w:sz w:val="24"/>
          <w:szCs w:val="24"/>
        </w:rPr>
        <w:t xml:space="preserve">Software engineering </w:t>
      </w:r>
      <w:r w:rsidR="00EC7345">
        <w:rPr>
          <w:rFonts w:ascii="Times New Roman" w:hAnsi="Times New Roman"/>
          <w:sz w:val="24"/>
          <w:szCs w:val="24"/>
        </w:rPr>
        <w:t>architecture</w:t>
      </w:r>
      <w:r w:rsidR="009069E3" w:rsidRPr="00BC77A7">
        <w:rPr>
          <w:rFonts w:ascii="Times New Roman" w:hAnsi="Times New Roman"/>
          <w:sz w:val="24"/>
          <w:szCs w:val="24"/>
        </w:rPr>
        <w:t xml:space="preserve"> and design patterns provide abstract ways and approaches to be implemented while developing new software or resolving core engineering problem</w:t>
      </w:r>
      <w:r w:rsidR="00F10F20">
        <w:rPr>
          <w:rFonts w:ascii="Times New Roman" w:hAnsi="Times New Roman"/>
          <w:sz w:val="24"/>
          <w:szCs w:val="24"/>
        </w:rPr>
        <w:t>s</w:t>
      </w:r>
      <w:r w:rsidR="009069E3" w:rsidRPr="00BC77A7">
        <w:rPr>
          <w:rFonts w:ascii="Times New Roman" w:hAnsi="Times New Roman"/>
          <w:sz w:val="24"/>
          <w:szCs w:val="24"/>
        </w:rPr>
        <w:t>.</w:t>
      </w:r>
    </w:p>
    <w:p w14:paraId="706A61FD" w14:textId="5872F96B" w:rsidR="00F0610C" w:rsidRDefault="009D495C" w:rsidP="00C404C7">
      <w:pPr>
        <w:spacing w:after="0" w:line="480" w:lineRule="auto"/>
        <w:ind w:firstLine="720"/>
        <w:rPr>
          <w:rFonts w:ascii="Times New Roman" w:hAnsi="Times New Roman" w:cs="Times New Roman"/>
          <w:sz w:val="24"/>
          <w:szCs w:val="24"/>
        </w:rPr>
      </w:pPr>
      <w:r>
        <w:rPr>
          <w:rFonts w:ascii="Times New Roman" w:hAnsi="Times New Roman"/>
          <w:sz w:val="24"/>
          <w:szCs w:val="24"/>
        </w:rPr>
        <w:t xml:space="preserve"> </w:t>
      </w:r>
      <w:r w:rsidR="009016A7">
        <w:rPr>
          <w:rFonts w:ascii="Times New Roman" w:hAnsi="Times New Roman" w:cs="Times New Roman"/>
          <w:sz w:val="24"/>
          <w:szCs w:val="24"/>
        </w:rPr>
        <w:t xml:space="preserve">Web applications </w:t>
      </w:r>
      <w:r w:rsidR="00911361">
        <w:rPr>
          <w:rFonts w:ascii="Times New Roman" w:hAnsi="Times New Roman" w:cs="Times New Roman"/>
          <w:sz w:val="24"/>
          <w:szCs w:val="24"/>
        </w:rPr>
        <w:t>have become</w:t>
      </w:r>
      <w:r w:rsidR="009016A7">
        <w:rPr>
          <w:rFonts w:ascii="Times New Roman" w:hAnsi="Times New Roman" w:cs="Times New Roman"/>
          <w:sz w:val="24"/>
          <w:szCs w:val="24"/>
        </w:rPr>
        <w:t xml:space="preserve"> immensely popular and have taken over the traditional desktop software</w:t>
      </w:r>
      <w:r w:rsidR="008F536E">
        <w:rPr>
          <w:rFonts w:ascii="Times New Roman" w:hAnsi="Times New Roman" w:cs="Times New Roman"/>
          <w:sz w:val="24"/>
          <w:szCs w:val="24"/>
        </w:rPr>
        <w:t xml:space="preserve"> applications</w:t>
      </w:r>
      <w:r w:rsidR="0045563F">
        <w:rPr>
          <w:rFonts w:ascii="Times New Roman" w:hAnsi="Times New Roman" w:cs="Times New Roman"/>
          <w:sz w:val="24"/>
          <w:szCs w:val="24"/>
        </w:rPr>
        <w:t>.</w:t>
      </w:r>
      <w:r w:rsidR="00D77FDA">
        <w:rPr>
          <w:rFonts w:ascii="Times New Roman" w:hAnsi="Times New Roman" w:cs="Times New Roman"/>
          <w:sz w:val="24"/>
          <w:szCs w:val="24"/>
        </w:rPr>
        <w:t xml:space="preserve"> </w:t>
      </w:r>
      <w:r w:rsidR="00CE457D">
        <w:rPr>
          <w:rFonts w:ascii="Times New Roman" w:hAnsi="Times New Roman" w:cs="Times New Roman"/>
          <w:sz w:val="24"/>
          <w:szCs w:val="24"/>
        </w:rPr>
        <w:t>A w</w:t>
      </w:r>
      <w:r w:rsidR="00CE457D" w:rsidRPr="004018B9">
        <w:rPr>
          <w:rFonts w:ascii="Times New Roman" w:hAnsi="Times New Roman" w:cs="Times New Roman"/>
          <w:sz w:val="24"/>
          <w:szCs w:val="24"/>
        </w:rPr>
        <w:t>eb application</w:t>
      </w:r>
      <w:r w:rsidR="000A3845" w:rsidRPr="004018B9">
        <w:rPr>
          <w:rFonts w:ascii="Times New Roman" w:hAnsi="Times New Roman" w:cs="Times New Roman"/>
          <w:sz w:val="24"/>
          <w:szCs w:val="24"/>
        </w:rPr>
        <w:t xml:space="preserve"> can be of 2-tier or 3-tier architecture</w:t>
      </w:r>
      <w:r w:rsidR="000A3845">
        <w:rPr>
          <w:rFonts w:ascii="Times New Roman" w:hAnsi="Times New Roman" w:cs="Times New Roman"/>
          <w:sz w:val="24"/>
          <w:szCs w:val="24"/>
        </w:rPr>
        <w:t>.</w:t>
      </w:r>
      <w:r w:rsidR="00490C27">
        <w:rPr>
          <w:rFonts w:ascii="Times New Roman" w:hAnsi="Times New Roman" w:cs="Times New Roman"/>
          <w:sz w:val="24"/>
          <w:szCs w:val="24"/>
        </w:rPr>
        <w:t xml:space="preserve"> A</w:t>
      </w:r>
      <w:r w:rsidR="00BB3440">
        <w:rPr>
          <w:rFonts w:ascii="Times New Roman" w:hAnsi="Times New Roman" w:cs="Times New Roman"/>
          <w:sz w:val="24"/>
          <w:szCs w:val="24"/>
        </w:rPr>
        <w:t xml:space="preserve"> </w:t>
      </w:r>
      <w:r w:rsidR="00716B51">
        <w:rPr>
          <w:rFonts w:ascii="Times New Roman" w:hAnsi="Times New Roman" w:cs="Times New Roman"/>
          <w:sz w:val="24"/>
          <w:szCs w:val="24"/>
        </w:rPr>
        <w:t xml:space="preserve">2-tier architecture consists of </w:t>
      </w:r>
      <w:r w:rsidR="00490C27">
        <w:rPr>
          <w:rFonts w:ascii="Times New Roman" w:hAnsi="Times New Roman" w:cs="Times New Roman"/>
          <w:sz w:val="24"/>
          <w:szCs w:val="24"/>
        </w:rPr>
        <w:t>a client tier</w:t>
      </w:r>
      <w:r w:rsidR="00F17EE0">
        <w:rPr>
          <w:rFonts w:ascii="Times New Roman" w:hAnsi="Times New Roman" w:cs="Times New Roman"/>
          <w:sz w:val="24"/>
          <w:szCs w:val="24"/>
        </w:rPr>
        <w:t xml:space="preserve"> and </w:t>
      </w:r>
      <w:r w:rsidR="00490C27">
        <w:rPr>
          <w:rFonts w:ascii="Times New Roman" w:hAnsi="Times New Roman" w:cs="Times New Roman"/>
          <w:sz w:val="24"/>
          <w:szCs w:val="24"/>
        </w:rPr>
        <w:t xml:space="preserve">a </w:t>
      </w:r>
      <w:r w:rsidR="00F17EE0">
        <w:rPr>
          <w:rFonts w:ascii="Times New Roman" w:hAnsi="Times New Roman" w:cs="Times New Roman"/>
          <w:sz w:val="24"/>
          <w:szCs w:val="24"/>
        </w:rPr>
        <w:t>logic tier</w:t>
      </w:r>
      <w:r w:rsidR="00673BC5">
        <w:rPr>
          <w:rFonts w:ascii="Times New Roman" w:hAnsi="Times New Roman" w:cs="Times New Roman"/>
          <w:sz w:val="24"/>
          <w:szCs w:val="24"/>
        </w:rPr>
        <w:t>, while a</w:t>
      </w:r>
      <w:r w:rsidR="00F17EE0">
        <w:rPr>
          <w:rFonts w:ascii="Times New Roman" w:hAnsi="Times New Roman" w:cs="Times New Roman"/>
          <w:sz w:val="24"/>
          <w:szCs w:val="24"/>
        </w:rPr>
        <w:t xml:space="preserve"> 3-tier application consists of </w:t>
      </w:r>
      <w:r w:rsidR="00673BC5">
        <w:rPr>
          <w:rFonts w:ascii="Times New Roman" w:hAnsi="Times New Roman" w:cs="Times New Roman"/>
          <w:sz w:val="24"/>
          <w:szCs w:val="24"/>
        </w:rPr>
        <w:t xml:space="preserve">a </w:t>
      </w:r>
      <w:r w:rsidR="009E13F4">
        <w:rPr>
          <w:rFonts w:ascii="Times New Roman" w:hAnsi="Times New Roman" w:cs="Times New Roman"/>
          <w:sz w:val="24"/>
          <w:szCs w:val="24"/>
        </w:rPr>
        <w:t>client</w:t>
      </w:r>
      <w:r w:rsidR="00673BC5">
        <w:rPr>
          <w:rFonts w:ascii="Times New Roman" w:hAnsi="Times New Roman" w:cs="Times New Roman"/>
          <w:sz w:val="24"/>
          <w:szCs w:val="24"/>
        </w:rPr>
        <w:t xml:space="preserve"> tier</w:t>
      </w:r>
      <w:r w:rsidR="00413C6D">
        <w:rPr>
          <w:rFonts w:ascii="Times New Roman" w:hAnsi="Times New Roman" w:cs="Times New Roman"/>
          <w:sz w:val="24"/>
          <w:szCs w:val="24"/>
        </w:rPr>
        <w:t xml:space="preserve">, </w:t>
      </w:r>
      <w:r w:rsidR="00673BC5">
        <w:rPr>
          <w:rFonts w:ascii="Times New Roman" w:hAnsi="Times New Roman" w:cs="Times New Roman"/>
          <w:sz w:val="24"/>
          <w:szCs w:val="24"/>
        </w:rPr>
        <w:t xml:space="preserve">a </w:t>
      </w:r>
      <w:r w:rsidR="00413C6D">
        <w:rPr>
          <w:rFonts w:ascii="Times New Roman" w:hAnsi="Times New Roman" w:cs="Times New Roman"/>
          <w:sz w:val="24"/>
          <w:szCs w:val="24"/>
        </w:rPr>
        <w:t>logic</w:t>
      </w:r>
      <w:r w:rsidR="00673BC5">
        <w:rPr>
          <w:rFonts w:ascii="Times New Roman" w:hAnsi="Times New Roman" w:cs="Times New Roman"/>
          <w:sz w:val="24"/>
          <w:szCs w:val="24"/>
        </w:rPr>
        <w:t xml:space="preserve"> tier</w:t>
      </w:r>
      <w:r w:rsidR="00C2665F">
        <w:rPr>
          <w:rFonts w:ascii="Times New Roman" w:hAnsi="Times New Roman" w:cs="Times New Roman"/>
          <w:sz w:val="24"/>
          <w:szCs w:val="24"/>
        </w:rPr>
        <w:t>,</w:t>
      </w:r>
      <w:r w:rsidR="00413C6D">
        <w:rPr>
          <w:rFonts w:ascii="Times New Roman" w:hAnsi="Times New Roman" w:cs="Times New Roman"/>
          <w:sz w:val="24"/>
          <w:szCs w:val="24"/>
        </w:rPr>
        <w:t xml:space="preserve"> and </w:t>
      </w:r>
      <w:r w:rsidR="00673BC5">
        <w:rPr>
          <w:rFonts w:ascii="Times New Roman" w:hAnsi="Times New Roman" w:cs="Times New Roman"/>
          <w:sz w:val="24"/>
          <w:szCs w:val="24"/>
        </w:rPr>
        <w:t xml:space="preserve">a </w:t>
      </w:r>
      <w:r w:rsidR="00413C6D">
        <w:rPr>
          <w:rFonts w:ascii="Times New Roman" w:hAnsi="Times New Roman" w:cs="Times New Roman"/>
          <w:sz w:val="24"/>
          <w:szCs w:val="24"/>
        </w:rPr>
        <w:t>data tier</w:t>
      </w:r>
      <w:r w:rsidR="00C62ECC">
        <w:rPr>
          <w:rFonts w:ascii="Times New Roman" w:hAnsi="Times New Roman" w:cs="Times New Roman"/>
          <w:sz w:val="24"/>
          <w:szCs w:val="24"/>
        </w:rPr>
        <w:t xml:space="preserve"> [2]</w:t>
      </w:r>
      <w:r w:rsidR="001D22D8" w:rsidRPr="001D22D8">
        <w:rPr>
          <w:rFonts w:ascii="Times New Roman" w:hAnsi="Times New Roman" w:cs="Times New Roman"/>
          <w:sz w:val="24"/>
          <w:szCs w:val="24"/>
        </w:rPr>
        <w:t>.</w:t>
      </w:r>
      <w:r w:rsidR="005E1CC1">
        <w:rPr>
          <w:rFonts w:ascii="Times New Roman" w:hAnsi="Times New Roman" w:cs="Times New Roman"/>
          <w:sz w:val="24"/>
          <w:szCs w:val="24"/>
        </w:rPr>
        <w:t xml:space="preserve"> </w:t>
      </w:r>
      <w:r w:rsidR="005E1CC1" w:rsidRPr="0047457D">
        <w:rPr>
          <w:rFonts w:ascii="Times New Roman" w:hAnsi="Times New Roman" w:cs="Times New Roman"/>
          <w:sz w:val="24"/>
          <w:szCs w:val="24"/>
        </w:rPr>
        <w:t xml:space="preserve">Figure 1 </w:t>
      </w:r>
      <w:r w:rsidR="001E7FE1" w:rsidRPr="0047457D">
        <w:rPr>
          <w:rFonts w:ascii="Times New Roman" w:hAnsi="Times New Roman" w:cs="Times New Roman"/>
          <w:sz w:val="24"/>
          <w:szCs w:val="24"/>
        </w:rPr>
        <w:t>shows</w:t>
      </w:r>
      <w:r w:rsidR="003F7B97" w:rsidRPr="0047457D">
        <w:rPr>
          <w:rFonts w:ascii="Times New Roman" w:hAnsi="Times New Roman" w:cs="Times New Roman"/>
          <w:sz w:val="24"/>
          <w:szCs w:val="24"/>
        </w:rPr>
        <w:t xml:space="preserve"> </w:t>
      </w:r>
      <w:r w:rsidR="00345B22" w:rsidRPr="0047457D">
        <w:rPr>
          <w:rFonts w:ascii="Times New Roman" w:hAnsi="Times New Roman" w:cs="Times New Roman"/>
          <w:sz w:val="24"/>
          <w:szCs w:val="24"/>
        </w:rPr>
        <w:t xml:space="preserve">the </w:t>
      </w:r>
      <w:r w:rsidR="003F7B97" w:rsidRPr="0047457D">
        <w:rPr>
          <w:rFonts w:ascii="Times New Roman" w:hAnsi="Times New Roman" w:cs="Times New Roman"/>
          <w:sz w:val="24"/>
          <w:szCs w:val="24"/>
        </w:rPr>
        <w:t>three tier</w:t>
      </w:r>
      <w:r w:rsidR="001D5B4E" w:rsidRPr="0047457D">
        <w:rPr>
          <w:rFonts w:ascii="Times New Roman" w:hAnsi="Times New Roman" w:cs="Times New Roman"/>
          <w:sz w:val="24"/>
          <w:szCs w:val="24"/>
        </w:rPr>
        <w:t>s</w:t>
      </w:r>
      <w:r w:rsidR="003F7B97" w:rsidRPr="0047457D">
        <w:rPr>
          <w:rFonts w:ascii="Times New Roman" w:hAnsi="Times New Roman" w:cs="Times New Roman"/>
          <w:sz w:val="24"/>
          <w:szCs w:val="24"/>
        </w:rPr>
        <w:t xml:space="preserve"> of </w:t>
      </w:r>
      <w:r w:rsidR="006046BF">
        <w:rPr>
          <w:rFonts w:ascii="Times New Roman" w:hAnsi="Times New Roman" w:cs="Times New Roman"/>
          <w:sz w:val="24"/>
          <w:szCs w:val="24"/>
        </w:rPr>
        <w:t xml:space="preserve">a </w:t>
      </w:r>
      <w:r w:rsidR="003F7B97" w:rsidRPr="0047457D">
        <w:rPr>
          <w:rFonts w:ascii="Times New Roman" w:hAnsi="Times New Roman" w:cs="Times New Roman"/>
          <w:sz w:val="24"/>
          <w:szCs w:val="24"/>
        </w:rPr>
        <w:t>web application</w:t>
      </w:r>
      <w:r w:rsidR="00E33E88" w:rsidRPr="0047457D">
        <w:rPr>
          <w:rFonts w:ascii="Times New Roman" w:hAnsi="Times New Roman" w:cs="Times New Roman"/>
          <w:sz w:val="24"/>
          <w:szCs w:val="24"/>
        </w:rPr>
        <w:t xml:space="preserve"> and function of each tier </w:t>
      </w:r>
      <w:r w:rsidR="001E7FE1" w:rsidRPr="0047457D">
        <w:rPr>
          <w:rFonts w:ascii="Times New Roman" w:hAnsi="Times New Roman" w:cs="Times New Roman"/>
          <w:sz w:val="24"/>
          <w:szCs w:val="24"/>
        </w:rPr>
        <w:t>is as follows</w:t>
      </w:r>
      <w:r w:rsidR="0077441B">
        <w:rPr>
          <w:rFonts w:ascii="Times New Roman" w:hAnsi="Times New Roman" w:cs="Times New Roman"/>
          <w:sz w:val="24"/>
          <w:szCs w:val="24"/>
        </w:rPr>
        <w:t>:</w:t>
      </w:r>
      <w:r w:rsidR="003F7B97" w:rsidRPr="0047457D">
        <w:rPr>
          <w:rFonts w:ascii="Times New Roman" w:hAnsi="Times New Roman" w:cs="Times New Roman"/>
          <w:sz w:val="24"/>
          <w:szCs w:val="24"/>
        </w:rPr>
        <w:t xml:space="preserve"> </w:t>
      </w:r>
      <w:r w:rsidR="005E1CC1" w:rsidRPr="0047457D">
        <w:rPr>
          <w:rFonts w:ascii="Times New Roman" w:hAnsi="Times New Roman" w:cs="Times New Roman"/>
          <w:sz w:val="24"/>
          <w:szCs w:val="24"/>
        </w:rPr>
        <w:t xml:space="preserve"> </w:t>
      </w:r>
    </w:p>
    <w:p w14:paraId="32C2D54B" w14:textId="187ED35B" w:rsidR="0047043A" w:rsidRDefault="0047043A" w:rsidP="00E17CD5">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9918A26" wp14:editId="4C42DC9F">
            <wp:extent cx="3800475" cy="217039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3851566" cy="2199569"/>
                    </a:xfrm>
                    <a:prstGeom prst="rect">
                      <a:avLst/>
                    </a:prstGeom>
                  </pic:spPr>
                </pic:pic>
              </a:graphicData>
            </a:graphic>
          </wp:inline>
        </w:drawing>
      </w:r>
    </w:p>
    <w:p w14:paraId="547F0A0C" w14:textId="49470574" w:rsidR="00E17CD5" w:rsidRPr="00FA3F69" w:rsidRDefault="00E17CD5" w:rsidP="00B03702">
      <w:pPr>
        <w:spacing w:after="0" w:line="480" w:lineRule="auto"/>
        <w:rPr>
          <w:rFonts w:ascii="Times New Roman" w:hAnsi="Times New Roman" w:cs="Times New Roman"/>
          <w:b/>
          <w:sz w:val="24"/>
          <w:szCs w:val="24"/>
        </w:rPr>
      </w:pPr>
      <w:r w:rsidRPr="00FA3F69">
        <w:rPr>
          <w:rFonts w:ascii="Times New Roman" w:hAnsi="Times New Roman" w:cs="Times New Roman"/>
          <w:b/>
          <w:sz w:val="24"/>
          <w:szCs w:val="24"/>
        </w:rPr>
        <w:t>FIGURE 1. 3-tier web application architecture.</w:t>
      </w:r>
    </w:p>
    <w:p w14:paraId="3C3E26D0" w14:textId="3E2B6268" w:rsidR="00F0610C" w:rsidRDefault="009E13F4" w:rsidP="00B03702">
      <w:pPr>
        <w:spacing w:after="0" w:line="480" w:lineRule="auto"/>
        <w:ind w:firstLine="720"/>
        <w:rPr>
          <w:rFonts w:ascii="Times New Roman" w:hAnsi="Times New Roman" w:cs="Times New Roman"/>
          <w:sz w:val="24"/>
          <w:szCs w:val="24"/>
        </w:rPr>
      </w:pPr>
      <w:r w:rsidRPr="00510B62">
        <w:rPr>
          <w:rFonts w:ascii="Times New Roman" w:hAnsi="Times New Roman" w:cs="Times New Roman"/>
          <w:i/>
          <w:sz w:val="24"/>
          <w:szCs w:val="24"/>
        </w:rPr>
        <w:lastRenderedPageBreak/>
        <w:t>Client</w:t>
      </w:r>
      <w:r w:rsidR="002C7EE7" w:rsidRPr="00510B62">
        <w:rPr>
          <w:rFonts w:ascii="Times New Roman" w:hAnsi="Times New Roman" w:cs="Times New Roman"/>
          <w:i/>
          <w:sz w:val="24"/>
          <w:szCs w:val="24"/>
        </w:rPr>
        <w:t xml:space="preserve"> tier</w:t>
      </w:r>
      <w:r w:rsidR="002C7EE7" w:rsidRPr="00B05290">
        <w:rPr>
          <w:rFonts w:ascii="Times New Roman" w:hAnsi="Times New Roman" w:cs="Times New Roman"/>
          <w:sz w:val="24"/>
          <w:szCs w:val="24"/>
        </w:rPr>
        <w:t>:</w:t>
      </w:r>
      <w:r w:rsidR="002C7EE7">
        <w:rPr>
          <w:rFonts w:ascii="Times New Roman" w:hAnsi="Times New Roman" w:cs="Times New Roman"/>
          <w:sz w:val="24"/>
          <w:szCs w:val="24"/>
        </w:rPr>
        <w:t xml:space="preserve"> </w:t>
      </w:r>
      <w:r w:rsidR="00F0610C">
        <w:rPr>
          <w:rFonts w:ascii="Times New Roman" w:hAnsi="Times New Roman" w:cs="Times New Roman"/>
          <w:sz w:val="24"/>
          <w:szCs w:val="24"/>
        </w:rPr>
        <w:t xml:space="preserve"> </w:t>
      </w:r>
      <w:r w:rsidR="002C7EE7" w:rsidRPr="002C7EE7">
        <w:rPr>
          <w:rFonts w:ascii="Times New Roman" w:hAnsi="Times New Roman" w:cs="Times New Roman"/>
          <w:sz w:val="24"/>
          <w:szCs w:val="24"/>
        </w:rPr>
        <w:t>Client tier</w:t>
      </w:r>
      <w:r w:rsidR="00F0610C">
        <w:rPr>
          <w:rFonts w:ascii="Times New Roman" w:hAnsi="Times New Roman" w:cs="Times New Roman"/>
          <w:sz w:val="24"/>
          <w:szCs w:val="24"/>
        </w:rPr>
        <w:t xml:space="preserve"> is the </w:t>
      </w:r>
      <w:r w:rsidR="00176D2C">
        <w:rPr>
          <w:rFonts w:ascii="Times New Roman" w:hAnsi="Times New Roman" w:cs="Times New Roman"/>
          <w:sz w:val="24"/>
          <w:szCs w:val="24"/>
        </w:rPr>
        <w:t>user</w:t>
      </w:r>
      <w:r w:rsidR="00F0610C">
        <w:rPr>
          <w:rFonts w:ascii="Times New Roman" w:hAnsi="Times New Roman" w:cs="Times New Roman"/>
          <w:sz w:val="24"/>
          <w:szCs w:val="24"/>
        </w:rPr>
        <w:t xml:space="preserve"> facing layer consisting of </w:t>
      </w:r>
      <w:r w:rsidR="009F6E3B">
        <w:rPr>
          <w:rFonts w:ascii="Times New Roman" w:hAnsi="Times New Roman" w:cs="Times New Roman"/>
          <w:sz w:val="24"/>
          <w:szCs w:val="24"/>
        </w:rPr>
        <w:t xml:space="preserve">the </w:t>
      </w:r>
      <w:r w:rsidR="00F0610C">
        <w:rPr>
          <w:rFonts w:ascii="Times New Roman" w:hAnsi="Times New Roman" w:cs="Times New Roman"/>
          <w:sz w:val="24"/>
          <w:szCs w:val="24"/>
        </w:rPr>
        <w:t xml:space="preserve">user interface. </w:t>
      </w:r>
      <w:r w:rsidR="0089728D">
        <w:rPr>
          <w:rFonts w:ascii="Times New Roman" w:hAnsi="Times New Roman" w:cs="Times New Roman"/>
          <w:sz w:val="24"/>
          <w:szCs w:val="24"/>
        </w:rPr>
        <w:t>The user i</w:t>
      </w:r>
      <w:r w:rsidR="00F0610C">
        <w:rPr>
          <w:rFonts w:ascii="Times New Roman" w:hAnsi="Times New Roman" w:cs="Times New Roman"/>
          <w:sz w:val="24"/>
          <w:szCs w:val="24"/>
        </w:rPr>
        <w:t xml:space="preserve">nterface </w:t>
      </w:r>
      <w:r w:rsidR="00556DB3">
        <w:rPr>
          <w:rFonts w:ascii="Times New Roman" w:hAnsi="Times New Roman" w:cs="Times New Roman"/>
          <w:sz w:val="24"/>
          <w:szCs w:val="24"/>
        </w:rPr>
        <w:t xml:space="preserve">renders </w:t>
      </w:r>
      <w:r w:rsidR="00E33E88">
        <w:rPr>
          <w:rFonts w:ascii="Times New Roman" w:hAnsi="Times New Roman" w:cs="Times New Roman"/>
          <w:sz w:val="24"/>
          <w:szCs w:val="24"/>
        </w:rPr>
        <w:t xml:space="preserve">a </w:t>
      </w:r>
      <w:r w:rsidR="00556DB3">
        <w:rPr>
          <w:rFonts w:ascii="Times New Roman" w:hAnsi="Times New Roman" w:cs="Times New Roman"/>
          <w:sz w:val="24"/>
          <w:szCs w:val="24"/>
        </w:rPr>
        <w:t xml:space="preserve">web page to </w:t>
      </w:r>
      <w:r w:rsidR="00F0610C">
        <w:rPr>
          <w:rFonts w:ascii="Times New Roman" w:hAnsi="Times New Roman" w:cs="Times New Roman"/>
          <w:sz w:val="24"/>
          <w:szCs w:val="24"/>
        </w:rPr>
        <w:t>disp</w:t>
      </w:r>
      <w:r w:rsidR="00C85B4E">
        <w:rPr>
          <w:rFonts w:ascii="Times New Roman" w:hAnsi="Times New Roman" w:cs="Times New Roman"/>
          <w:sz w:val="24"/>
          <w:szCs w:val="24"/>
        </w:rPr>
        <w:t>lay information</w:t>
      </w:r>
      <w:r w:rsidR="00556DB3">
        <w:rPr>
          <w:rFonts w:ascii="Times New Roman" w:hAnsi="Times New Roman" w:cs="Times New Roman"/>
          <w:sz w:val="24"/>
          <w:szCs w:val="24"/>
        </w:rPr>
        <w:t>.</w:t>
      </w:r>
      <w:r w:rsidR="00C85B4E">
        <w:rPr>
          <w:rFonts w:ascii="Times New Roman" w:hAnsi="Times New Roman" w:cs="Times New Roman"/>
          <w:sz w:val="24"/>
          <w:szCs w:val="24"/>
        </w:rPr>
        <w:t xml:space="preserve"> </w:t>
      </w:r>
      <w:r w:rsidR="00400684">
        <w:rPr>
          <w:rFonts w:ascii="Times New Roman" w:hAnsi="Times New Roman" w:cs="Times New Roman"/>
          <w:sz w:val="24"/>
          <w:szCs w:val="24"/>
        </w:rPr>
        <w:t xml:space="preserve">Users </w:t>
      </w:r>
      <w:r w:rsidR="00C1292E">
        <w:rPr>
          <w:rFonts w:ascii="Times New Roman" w:hAnsi="Times New Roman" w:cs="Times New Roman"/>
          <w:sz w:val="24"/>
          <w:szCs w:val="24"/>
        </w:rPr>
        <w:t xml:space="preserve">browse the web page, </w:t>
      </w:r>
      <w:r w:rsidR="00556DB3">
        <w:rPr>
          <w:rFonts w:ascii="Times New Roman" w:hAnsi="Times New Roman" w:cs="Times New Roman"/>
          <w:sz w:val="24"/>
          <w:szCs w:val="24"/>
        </w:rPr>
        <w:t xml:space="preserve">send </w:t>
      </w:r>
      <w:r w:rsidR="001254F2">
        <w:rPr>
          <w:rFonts w:ascii="Times New Roman" w:hAnsi="Times New Roman" w:cs="Times New Roman"/>
          <w:sz w:val="24"/>
          <w:szCs w:val="24"/>
        </w:rPr>
        <w:t xml:space="preserve">web </w:t>
      </w:r>
      <w:r w:rsidR="00556DB3">
        <w:rPr>
          <w:rFonts w:ascii="Times New Roman" w:hAnsi="Times New Roman" w:cs="Times New Roman"/>
          <w:sz w:val="24"/>
          <w:szCs w:val="24"/>
        </w:rPr>
        <w:t>request</w:t>
      </w:r>
      <w:r w:rsidR="00C1292E">
        <w:rPr>
          <w:rFonts w:ascii="Times New Roman" w:hAnsi="Times New Roman" w:cs="Times New Roman"/>
          <w:sz w:val="24"/>
          <w:szCs w:val="24"/>
        </w:rPr>
        <w:t>,</w:t>
      </w:r>
      <w:r w:rsidR="00556DB3">
        <w:rPr>
          <w:rFonts w:ascii="Times New Roman" w:hAnsi="Times New Roman" w:cs="Times New Roman"/>
          <w:sz w:val="24"/>
          <w:szCs w:val="24"/>
        </w:rPr>
        <w:t xml:space="preserve"> </w:t>
      </w:r>
      <w:r w:rsidR="00400684">
        <w:rPr>
          <w:rFonts w:ascii="Times New Roman" w:hAnsi="Times New Roman" w:cs="Times New Roman"/>
          <w:sz w:val="24"/>
          <w:szCs w:val="24"/>
        </w:rPr>
        <w:t>and perform various</w:t>
      </w:r>
      <w:r w:rsidR="00556DB3">
        <w:rPr>
          <w:rFonts w:ascii="Times New Roman" w:hAnsi="Times New Roman" w:cs="Times New Roman"/>
          <w:sz w:val="24"/>
          <w:szCs w:val="24"/>
        </w:rPr>
        <w:t xml:space="preserve"> </w:t>
      </w:r>
      <w:r w:rsidR="00C85B4E">
        <w:rPr>
          <w:rFonts w:ascii="Times New Roman" w:hAnsi="Times New Roman" w:cs="Times New Roman"/>
          <w:sz w:val="24"/>
          <w:szCs w:val="24"/>
        </w:rPr>
        <w:t xml:space="preserve">actions on </w:t>
      </w:r>
      <w:r w:rsidR="0018076B">
        <w:rPr>
          <w:rFonts w:ascii="Times New Roman" w:hAnsi="Times New Roman" w:cs="Times New Roman"/>
          <w:sz w:val="24"/>
          <w:szCs w:val="24"/>
        </w:rPr>
        <w:t xml:space="preserve">the </w:t>
      </w:r>
      <w:r w:rsidR="00400684">
        <w:rPr>
          <w:rFonts w:ascii="Times New Roman" w:hAnsi="Times New Roman" w:cs="Times New Roman"/>
          <w:sz w:val="24"/>
          <w:szCs w:val="24"/>
        </w:rPr>
        <w:t xml:space="preserve">user </w:t>
      </w:r>
      <w:r w:rsidR="00C85B4E">
        <w:rPr>
          <w:rFonts w:ascii="Times New Roman" w:hAnsi="Times New Roman" w:cs="Times New Roman"/>
          <w:sz w:val="24"/>
          <w:szCs w:val="24"/>
        </w:rPr>
        <w:t xml:space="preserve">interface </w:t>
      </w:r>
      <w:r w:rsidR="00400684">
        <w:rPr>
          <w:rFonts w:ascii="Times New Roman" w:hAnsi="Times New Roman" w:cs="Times New Roman"/>
          <w:sz w:val="24"/>
          <w:szCs w:val="24"/>
        </w:rPr>
        <w:t>to fetch or save data</w:t>
      </w:r>
      <w:r w:rsidR="00C85B4E">
        <w:rPr>
          <w:rFonts w:ascii="Times New Roman" w:hAnsi="Times New Roman" w:cs="Times New Roman"/>
          <w:sz w:val="24"/>
          <w:szCs w:val="24"/>
        </w:rPr>
        <w:t>.</w:t>
      </w:r>
    </w:p>
    <w:p w14:paraId="3763D5CD" w14:textId="6C982BF4" w:rsidR="00B90FA0" w:rsidRDefault="002B5AC0" w:rsidP="001E4530">
      <w:pPr>
        <w:spacing w:after="0" w:line="480" w:lineRule="auto"/>
        <w:ind w:firstLine="720"/>
        <w:rPr>
          <w:rFonts w:ascii="Times New Roman" w:hAnsi="Times New Roman" w:cs="Times New Roman"/>
          <w:sz w:val="24"/>
          <w:szCs w:val="24"/>
        </w:rPr>
      </w:pPr>
      <w:r w:rsidRPr="00510B62">
        <w:rPr>
          <w:rFonts w:ascii="Times New Roman" w:hAnsi="Times New Roman" w:cs="Times New Roman"/>
          <w:i/>
          <w:sz w:val="24"/>
          <w:szCs w:val="24"/>
        </w:rPr>
        <w:t>Logic tier</w:t>
      </w:r>
      <w:r w:rsidR="00F3288B" w:rsidRPr="00B05290">
        <w:rPr>
          <w:rFonts w:ascii="Times New Roman" w:hAnsi="Times New Roman" w:cs="Times New Roman"/>
          <w:sz w:val="24"/>
          <w:szCs w:val="24"/>
        </w:rPr>
        <w:t>:</w:t>
      </w:r>
      <w:r>
        <w:rPr>
          <w:rFonts w:ascii="Times New Roman" w:hAnsi="Times New Roman" w:cs="Times New Roman"/>
          <w:sz w:val="24"/>
          <w:szCs w:val="24"/>
        </w:rPr>
        <w:t xml:space="preserve"> </w:t>
      </w:r>
      <w:r w:rsidR="002A3DA0">
        <w:rPr>
          <w:rFonts w:ascii="Times New Roman" w:hAnsi="Times New Roman" w:cs="Times New Roman"/>
          <w:sz w:val="24"/>
          <w:szCs w:val="24"/>
        </w:rPr>
        <w:t>Application logic is dep</w:t>
      </w:r>
      <w:r w:rsidR="001A3A4B">
        <w:rPr>
          <w:rFonts w:ascii="Times New Roman" w:hAnsi="Times New Roman" w:cs="Times New Roman"/>
          <w:sz w:val="24"/>
          <w:szCs w:val="24"/>
        </w:rPr>
        <w:t xml:space="preserve">loyed on </w:t>
      </w:r>
      <w:r w:rsidR="003507ED">
        <w:rPr>
          <w:rFonts w:ascii="Times New Roman" w:hAnsi="Times New Roman" w:cs="Times New Roman"/>
          <w:sz w:val="24"/>
          <w:szCs w:val="24"/>
        </w:rPr>
        <w:t>logic</w:t>
      </w:r>
      <w:r w:rsidR="001A3A4B">
        <w:rPr>
          <w:rFonts w:ascii="Times New Roman" w:hAnsi="Times New Roman" w:cs="Times New Roman"/>
          <w:sz w:val="24"/>
          <w:szCs w:val="24"/>
        </w:rPr>
        <w:t xml:space="preserve"> tier. It acts as a coordinator between</w:t>
      </w:r>
      <w:r w:rsidR="00062E22">
        <w:rPr>
          <w:rFonts w:ascii="Times New Roman" w:hAnsi="Times New Roman" w:cs="Times New Roman"/>
          <w:sz w:val="24"/>
          <w:szCs w:val="24"/>
        </w:rPr>
        <w:t xml:space="preserve"> the</w:t>
      </w:r>
      <w:r w:rsidR="001A3A4B">
        <w:rPr>
          <w:rFonts w:ascii="Times New Roman" w:hAnsi="Times New Roman" w:cs="Times New Roman"/>
          <w:sz w:val="24"/>
          <w:szCs w:val="24"/>
        </w:rPr>
        <w:t xml:space="preserve"> </w:t>
      </w:r>
      <w:r w:rsidR="000C4787">
        <w:rPr>
          <w:rFonts w:ascii="Times New Roman" w:hAnsi="Times New Roman" w:cs="Times New Roman"/>
          <w:sz w:val="24"/>
          <w:szCs w:val="24"/>
        </w:rPr>
        <w:t>client</w:t>
      </w:r>
      <w:r w:rsidR="001A3A4B">
        <w:rPr>
          <w:rFonts w:ascii="Times New Roman" w:hAnsi="Times New Roman" w:cs="Times New Roman"/>
          <w:sz w:val="24"/>
          <w:szCs w:val="24"/>
        </w:rPr>
        <w:t xml:space="preserve"> and </w:t>
      </w:r>
      <w:r w:rsidR="00DA183B">
        <w:rPr>
          <w:rFonts w:ascii="Times New Roman" w:hAnsi="Times New Roman" w:cs="Times New Roman"/>
          <w:sz w:val="24"/>
          <w:szCs w:val="24"/>
        </w:rPr>
        <w:t xml:space="preserve">the </w:t>
      </w:r>
      <w:r w:rsidR="001A3A4B">
        <w:rPr>
          <w:rFonts w:ascii="Times New Roman" w:hAnsi="Times New Roman" w:cs="Times New Roman"/>
          <w:sz w:val="24"/>
          <w:szCs w:val="24"/>
        </w:rPr>
        <w:t xml:space="preserve">data tier. </w:t>
      </w:r>
      <w:r w:rsidR="00BB5CA1">
        <w:rPr>
          <w:rFonts w:ascii="Times New Roman" w:hAnsi="Times New Roman" w:cs="Times New Roman"/>
          <w:sz w:val="24"/>
          <w:szCs w:val="24"/>
        </w:rPr>
        <w:t xml:space="preserve">Requests from </w:t>
      </w:r>
      <w:r w:rsidR="00F749B1">
        <w:rPr>
          <w:rFonts w:ascii="Times New Roman" w:hAnsi="Times New Roman" w:cs="Times New Roman"/>
          <w:sz w:val="24"/>
          <w:szCs w:val="24"/>
        </w:rPr>
        <w:t xml:space="preserve">the </w:t>
      </w:r>
      <w:r w:rsidR="00447029">
        <w:rPr>
          <w:rFonts w:ascii="Times New Roman" w:hAnsi="Times New Roman" w:cs="Times New Roman"/>
          <w:sz w:val="24"/>
          <w:szCs w:val="24"/>
        </w:rPr>
        <w:t>client</w:t>
      </w:r>
      <w:r w:rsidR="00BB5CA1">
        <w:rPr>
          <w:rFonts w:ascii="Times New Roman" w:hAnsi="Times New Roman" w:cs="Times New Roman"/>
          <w:sz w:val="24"/>
          <w:szCs w:val="24"/>
        </w:rPr>
        <w:t xml:space="preserve"> layer are processe</w:t>
      </w:r>
      <w:r w:rsidR="00447029">
        <w:rPr>
          <w:rFonts w:ascii="Times New Roman" w:hAnsi="Times New Roman" w:cs="Times New Roman"/>
          <w:sz w:val="24"/>
          <w:szCs w:val="24"/>
        </w:rPr>
        <w:t>d and business logic is executed to store or retrieve information</w:t>
      </w:r>
      <w:r w:rsidR="00BB5CA1">
        <w:rPr>
          <w:rFonts w:ascii="Times New Roman" w:hAnsi="Times New Roman" w:cs="Times New Roman"/>
          <w:sz w:val="24"/>
          <w:szCs w:val="24"/>
        </w:rPr>
        <w:t>.</w:t>
      </w:r>
      <w:r w:rsidR="00ED34EF">
        <w:rPr>
          <w:rFonts w:ascii="Times New Roman" w:hAnsi="Times New Roman" w:cs="Times New Roman"/>
          <w:sz w:val="24"/>
          <w:szCs w:val="24"/>
        </w:rPr>
        <w:t xml:space="preserve"> Res</w:t>
      </w:r>
      <w:r w:rsidR="00084F1B">
        <w:rPr>
          <w:rFonts w:ascii="Times New Roman" w:hAnsi="Times New Roman" w:cs="Times New Roman"/>
          <w:sz w:val="24"/>
          <w:szCs w:val="24"/>
        </w:rPr>
        <w:t>ults are sent</w:t>
      </w:r>
      <w:r w:rsidR="00ED34EF">
        <w:rPr>
          <w:rFonts w:ascii="Times New Roman" w:hAnsi="Times New Roman" w:cs="Times New Roman"/>
          <w:sz w:val="24"/>
          <w:szCs w:val="24"/>
        </w:rPr>
        <w:t xml:space="preserve"> back to </w:t>
      </w:r>
      <w:r w:rsidR="00B34116">
        <w:rPr>
          <w:rFonts w:ascii="Times New Roman" w:hAnsi="Times New Roman" w:cs="Times New Roman"/>
          <w:sz w:val="24"/>
          <w:szCs w:val="24"/>
        </w:rPr>
        <w:t xml:space="preserve">the </w:t>
      </w:r>
      <w:r w:rsidR="00ED34EF">
        <w:rPr>
          <w:rFonts w:ascii="Times New Roman" w:hAnsi="Times New Roman" w:cs="Times New Roman"/>
          <w:sz w:val="24"/>
          <w:szCs w:val="24"/>
        </w:rPr>
        <w:t>user interface.</w:t>
      </w:r>
    </w:p>
    <w:p w14:paraId="0C0DE3F4" w14:textId="67076C56" w:rsidR="002B5AC0" w:rsidRDefault="00B90FA0" w:rsidP="000133A7">
      <w:pPr>
        <w:spacing w:after="0" w:line="480" w:lineRule="auto"/>
        <w:ind w:firstLine="720"/>
        <w:rPr>
          <w:rFonts w:ascii="Times New Roman" w:hAnsi="Times New Roman" w:cs="Times New Roman"/>
          <w:sz w:val="24"/>
          <w:szCs w:val="24"/>
        </w:rPr>
      </w:pPr>
      <w:r w:rsidRPr="00510B62">
        <w:rPr>
          <w:rFonts w:ascii="Times New Roman" w:hAnsi="Times New Roman" w:cs="Times New Roman"/>
          <w:i/>
          <w:sz w:val="24"/>
          <w:szCs w:val="24"/>
        </w:rPr>
        <w:t xml:space="preserve">Data </w:t>
      </w:r>
      <w:r w:rsidR="00510B62" w:rsidRPr="00510B62">
        <w:rPr>
          <w:rFonts w:ascii="Times New Roman" w:hAnsi="Times New Roman" w:cs="Times New Roman"/>
          <w:i/>
          <w:sz w:val="24"/>
          <w:szCs w:val="24"/>
        </w:rPr>
        <w:t>tier</w:t>
      </w:r>
      <w:r w:rsidR="00510B62" w:rsidRPr="00B05290">
        <w:rPr>
          <w:rFonts w:ascii="Times New Roman" w:hAnsi="Times New Roman" w:cs="Times New Roman"/>
          <w:sz w:val="24"/>
          <w:szCs w:val="24"/>
        </w:rPr>
        <w:t>:</w:t>
      </w:r>
      <w:r w:rsidR="00510B62" w:rsidRPr="002E6DD8">
        <w:rPr>
          <w:rFonts w:ascii="Times New Roman" w:hAnsi="Times New Roman" w:cs="Times New Roman"/>
          <w:sz w:val="24"/>
          <w:szCs w:val="24"/>
        </w:rPr>
        <w:t xml:space="preserve"> Data</w:t>
      </w:r>
      <w:r w:rsidR="002E6DD8" w:rsidRPr="002E6DD8">
        <w:rPr>
          <w:rFonts w:ascii="Times New Roman" w:hAnsi="Times New Roman" w:cs="Times New Roman"/>
          <w:sz w:val="24"/>
          <w:szCs w:val="24"/>
        </w:rPr>
        <w:t xml:space="preserve"> tier</w:t>
      </w:r>
      <w:r w:rsidR="00E6411E" w:rsidRPr="00CC2BAB">
        <w:rPr>
          <w:rFonts w:ascii="Times New Roman" w:hAnsi="Times New Roman" w:cs="Times New Roman"/>
          <w:b/>
          <w:color w:val="4472C4" w:themeColor="accent5"/>
          <w:sz w:val="24"/>
          <w:szCs w:val="24"/>
        </w:rPr>
        <w:t xml:space="preserve"> </w:t>
      </w:r>
      <w:r w:rsidR="005243FE">
        <w:rPr>
          <w:rFonts w:ascii="Times New Roman" w:hAnsi="Times New Roman" w:cs="Times New Roman"/>
          <w:sz w:val="24"/>
          <w:szCs w:val="24"/>
        </w:rPr>
        <w:t>consists of a</w:t>
      </w:r>
      <w:r w:rsidR="00CC2BAB">
        <w:rPr>
          <w:rFonts w:ascii="Times New Roman" w:hAnsi="Times New Roman" w:cs="Times New Roman"/>
          <w:sz w:val="24"/>
          <w:szCs w:val="24"/>
        </w:rPr>
        <w:t xml:space="preserve"> database with</w:t>
      </w:r>
      <w:r w:rsidR="00E6411E">
        <w:rPr>
          <w:rFonts w:ascii="Times New Roman" w:hAnsi="Times New Roman" w:cs="Times New Roman"/>
          <w:sz w:val="24"/>
          <w:szCs w:val="24"/>
        </w:rPr>
        <w:t xml:space="preserve"> </w:t>
      </w:r>
      <w:r w:rsidR="007735C0">
        <w:rPr>
          <w:rFonts w:ascii="Times New Roman" w:hAnsi="Times New Roman" w:cs="Times New Roman"/>
          <w:sz w:val="24"/>
          <w:szCs w:val="24"/>
        </w:rPr>
        <w:t xml:space="preserve">a </w:t>
      </w:r>
      <w:r w:rsidR="00E6411E">
        <w:rPr>
          <w:rFonts w:ascii="Times New Roman" w:hAnsi="Times New Roman" w:cs="Times New Roman"/>
          <w:sz w:val="24"/>
          <w:szCs w:val="24"/>
        </w:rPr>
        <w:t xml:space="preserve">database management system for </w:t>
      </w:r>
      <w:r w:rsidR="00CC2BAB">
        <w:rPr>
          <w:rFonts w:ascii="Times New Roman" w:hAnsi="Times New Roman" w:cs="Times New Roman"/>
          <w:sz w:val="24"/>
          <w:szCs w:val="24"/>
        </w:rPr>
        <w:t>handling</w:t>
      </w:r>
      <w:r w:rsidR="00E6411E">
        <w:rPr>
          <w:rFonts w:ascii="Times New Roman" w:hAnsi="Times New Roman" w:cs="Times New Roman"/>
          <w:sz w:val="24"/>
          <w:szCs w:val="24"/>
        </w:rPr>
        <w:t xml:space="preserve"> data.</w:t>
      </w:r>
      <w:r w:rsidR="00BB5CA1">
        <w:rPr>
          <w:rFonts w:ascii="Times New Roman" w:hAnsi="Times New Roman" w:cs="Times New Roman"/>
          <w:sz w:val="24"/>
          <w:szCs w:val="24"/>
        </w:rPr>
        <w:t xml:space="preserve"> </w:t>
      </w:r>
      <w:r w:rsidR="00CC2BAB">
        <w:rPr>
          <w:rFonts w:ascii="Times New Roman" w:hAnsi="Times New Roman" w:cs="Times New Roman"/>
          <w:sz w:val="24"/>
          <w:szCs w:val="24"/>
        </w:rPr>
        <w:t xml:space="preserve">Logic tier connects to </w:t>
      </w:r>
      <w:r w:rsidR="00F749B1">
        <w:rPr>
          <w:rFonts w:ascii="Times New Roman" w:hAnsi="Times New Roman" w:cs="Times New Roman"/>
          <w:sz w:val="24"/>
          <w:szCs w:val="24"/>
        </w:rPr>
        <w:t xml:space="preserve">the </w:t>
      </w:r>
      <w:r w:rsidR="00CC2BAB">
        <w:rPr>
          <w:rFonts w:ascii="Times New Roman" w:hAnsi="Times New Roman" w:cs="Times New Roman"/>
          <w:sz w:val="24"/>
          <w:szCs w:val="24"/>
        </w:rPr>
        <w:t>data tier and execute</w:t>
      </w:r>
      <w:r w:rsidR="00527CC4">
        <w:rPr>
          <w:rFonts w:ascii="Times New Roman" w:hAnsi="Times New Roman" w:cs="Times New Roman"/>
          <w:sz w:val="24"/>
          <w:szCs w:val="24"/>
        </w:rPr>
        <w:t>s</w:t>
      </w:r>
      <w:r w:rsidR="00CC2BAB">
        <w:rPr>
          <w:rFonts w:ascii="Times New Roman" w:hAnsi="Times New Roman" w:cs="Times New Roman"/>
          <w:sz w:val="24"/>
          <w:szCs w:val="24"/>
        </w:rPr>
        <w:t xml:space="preserve"> database queries for storing or retrieving data</w:t>
      </w:r>
      <w:r w:rsidR="004769CF">
        <w:rPr>
          <w:rFonts w:ascii="Times New Roman" w:hAnsi="Times New Roman" w:cs="Times New Roman"/>
          <w:sz w:val="24"/>
          <w:szCs w:val="24"/>
        </w:rPr>
        <w:t>.</w:t>
      </w:r>
    </w:p>
    <w:p w14:paraId="1F5D4299" w14:textId="5FDBA108" w:rsidR="000946C3" w:rsidRDefault="008E5FB6" w:rsidP="009E3E6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4A0D">
        <w:rPr>
          <w:rFonts w:ascii="Times New Roman" w:hAnsi="Times New Roman" w:cs="Times New Roman"/>
          <w:sz w:val="24"/>
          <w:szCs w:val="24"/>
        </w:rPr>
        <w:t>Web applications using legacy systems are</w:t>
      </w:r>
      <w:r w:rsidR="00EC6964" w:rsidRPr="00624C87">
        <w:rPr>
          <w:rFonts w:ascii="Times New Roman" w:hAnsi="Times New Roman" w:cs="Times New Roman"/>
          <w:sz w:val="24"/>
          <w:szCs w:val="24"/>
        </w:rPr>
        <w:t xml:space="preserve"> tightly coupled</w:t>
      </w:r>
      <w:r w:rsidR="00EC6964">
        <w:rPr>
          <w:rFonts w:ascii="Times New Roman" w:hAnsi="Times New Roman" w:cs="Times New Roman"/>
          <w:sz w:val="24"/>
          <w:szCs w:val="24"/>
        </w:rPr>
        <w:t xml:space="preserve">. </w:t>
      </w:r>
      <w:r w:rsidR="000946C3">
        <w:rPr>
          <w:rFonts w:ascii="Times New Roman" w:hAnsi="Times New Roman" w:cs="Times New Roman"/>
          <w:sz w:val="24"/>
          <w:szCs w:val="24"/>
        </w:rPr>
        <w:t xml:space="preserve">The fast growth of web applications </w:t>
      </w:r>
      <w:r w:rsidR="002B5E32">
        <w:rPr>
          <w:rFonts w:ascii="Times New Roman" w:hAnsi="Times New Roman" w:cs="Times New Roman"/>
          <w:sz w:val="24"/>
          <w:szCs w:val="24"/>
        </w:rPr>
        <w:t xml:space="preserve">resulted in </w:t>
      </w:r>
      <w:r w:rsidR="00BA5562">
        <w:rPr>
          <w:rFonts w:ascii="Times New Roman" w:hAnsi="Times New Roman" w:cs="Times New Roman"/>
          <w:sz w:val="24"/>
          <w:szCs w:val="24"/>
        </w:rPr>
        <w:t xml:space="preserve">the </w:t>
      </w:r>
      <w:r w:rsidR="00026A67">
        <w:rPr>
          <w:rFonts w:ascii="Times New Roman" w:hAnsi="Times New Roman" w:cs="Times New Roman"/>
          <w:sz w:val="24"/>
          <w:szCs w:val="24"/>
        </w:rPr>
        <w:t>need for</w:t>
      </w:r>
      <w:r w:rsidR="000946C3">
        <w:rPr>
          <w:rFonts w:ascii="Times New Roman" w:hAnsi="Times New Roman" w:cs="Times New Roman"/>
          <w:sz w:val="24"/>
          <w:szCs w:val="24"/>
        </w:rPr>
        <w:t xml:space="preserve"> </w:t>
      </w:r>
      <w:r w:rsidR="007A76B1">
        <w:rPr>
          <w:rFonts w:ascii="Times New Roman" w:hAnsi="Times New Roman" w:cs="Times New Roman"/>
          <w:sz w:val="24"/>
          <w:szCs w:val="24"/>
        </w:rPr>
        <w:t xml:space="preserve">error free application </w:t>
      </w:r>
      <w:r w:rsidR="000946C3">
        <w:rPr>
          <w:rFonts w:ascii="Times New Roman" w:hAnsi="Times New Roman" w:cs="Times New Roman"/>
          <w:sz w:val="24"/>
          <w:szCs w:val="24"/>
        </w:rPr>
        <w:t xml:space="preserve">development and maintenance. </w:t>
      </w:r>
      <w:r w:rsidR="004D2F69">
        <w:rPr>
          <w:rFonts w:ascii="Times New Roman" w:hAnsi="Times New Roman" w:cs="Times New Roman"/>
          <w:sz w:val="24"/>
          <w:szCs w:val="24"/>
        </w:rPr>
        <w:t>The frequent p</w:t>
      </w:r>
      <w:r w:rsidR="00157405" w:rsidRPr="00157405">
        <w:rPr>
          <w:rFonts w:ascii="Times New Roman" w:hAnsi="Times New Roman" w:cs="Times New Roman"/>
          <w:sz w:val="24"/>
          <w:szCs w:val="24"/>
        </w:rPr>
        <w:t xml:space="preserve">roblems with </w:t>
      </w:r>
      <w:r w:rsidR="00F44571">
        <w:rPr>
          <w:rFonts w:ascii="Times New Roman" w:hAnsi="Times New Roman" w:cs="Times New Roman"/>
          <w:sz w:val="24"/>
          <w:szCs w:val="24"/>
        </w:rPr>
        <w:t xml:space="preserve">the </w:t>
      </w:r>
      <w:r w:rsidR="0067317B">
        <w:rPr>
          <w:rFonts w:ascii="Times New Roman" w:hAnsi="Times New Roman" w:cs="Times New Roman"/>
          <w:sz w:val="24"/>
          <w:szCs w:val="24"/>
        </w:rPr>
        <w:t xml:space="preserve">development and maintenance of </w:t>
      </w:r>
      <w:r w:rsidR="00157405" w:rsidRPr="00157405">
        <w:rPr>
          <w:rFonts w:ascii="Times New Roman" w:hAnsi="Times New Roman" w:cs="Times New Roman"/>
          <w:sz w:val="24"/>
          <w:szCs w:val="24"/>
        </w:rPr>
        <w:t>legacy web application</w:t>
      </w:r>
      <w:r w:rsidR="0067317B">
        <w:rPr>
          <w:rFonts w:ascii="Times New Roman" w:hAnsi="Times New Roman" w:cs="Times New Roman"/>
          <w:sz w:val="24"/>
          <w:szCs w:val="24"/>
        </w:rPr>
        <w:t>s</w:t>
      </w:r>
      <w:r w:rsidR="00157405" w:rsidRPr="00157405">
        <w:rPr>
          <w:rFonts w:ascii="Times New Roman" w:hAnsi="Times New Roman" w:cs="Times New Roman"/>
          <w:sz w:val="24"/>
          <w:szCs w:val="24"/>
        </w:rPr>
        <w:t xml:space="preserve"> </w:t>
      </w:r>
      <w:r w:rsidR="00D77C81">
        <w:rPr>
          <w:rFonts w:ascii="Times New Roman" w:hAnsi="Times New Roman" w:cs="Times New Roman"/>
          <w:sz w:val="24"/>
          <w:szCs w:val="24"/>
        </w:rPr>
        <w:t>gave rise</w:t>
      </w:r>
      <w:r w:rsidR="000946C3">
        <w:rPr>
          <w:rFonts w:ascii="Times New Roman" w:hAnsi="Times New Roman" w:cs="Times New Roman"/>
          <w:sz w:val="24"/>
          <w:szCs w:val="24"/>
        </w:rPr>
        <w:t xml:space="preserve"> to the need for a devel</w:t>
      </w:r>
      <w:r w:rsidR="00BA5562">
        <w:rPr>
          <w:rFonts w:ascii="Times New Roman" w:hAnsi="Times New Roman" w:cs="Times New Roman"/>
          <w:sz w:val="24"/>
          <w:szCs w:val="24"/>
        </w:rPr>
        <w:t>opment environment</w:t>
      </w:r>
      <w:r w:rsidR="00C2665F">
        <w:rPr>
          <w:rFonts w:ascii="Times New Roman" w:hAnsi="Times New Roman" w:cs="Times New Roman"/>
          <w:sz w:val="24"/>
          <w:szCs w:val="24"/>
        </w:rPr>
        <w:t>,</w:t>
      </w:r>
      <w:r w:rsidR="000946C3">
        <w:rPr>
          <w:rFonts w:ascii="Times New Roman" w:hAnsi="Times New Roman" w:cs="Times New Roman"/>
          <w:sz w:val="24"/>
          <w:szCs w:val="24"/>
        </w:rPr>
        <w:t xml:space="preserve"> which will provide less coupling</w:t>
      </w:r>
      <w:r w:rsidR="00E07AA6">
        <w:rPr>
          <w:rFonts w:ascii="Times New Roman" w:hAnsi="Times New Roman" w:cs="Times New Roman"/>
          <w:sz w:val="24"/>
          <w:szCs w:val="24"/>
        </w:rPr>
        <w:t>,</w:t>
      </w:r>
      <w:r w:rsidR="000946C3">
        <w:rPr>
          <w:rFonts w:ascii="Times New Roman" w:hAnsi="Times New Roman" w:cs="Times New Roman"/>
          <w:sz w:val="24"/>
          <w:szCs w:val="24"/>
        </w:rPr>
        <w:t xml:space="preserve"> high cohesion</w:t>
      </w:r>
      <w:r w:rsidR="00E07AA6">
        <w:rPr>
          <w:rFonts w:ascii="Times New Roman" w:hAnsi="Times New Roman" w:cs="Times New Roman"/>
          <w:sz w:val="24"/>
          <w:szCs w:val="24"/>
        </w:rPr>
        <w:t>, independent module design, and better scalability</w:t>
      </w:r>
      <w:r w:rsidR="00232A8B">
        <w:rPr>
          <w:rFonts w:ascii="Times New Roman" w:hAnsi="Times New Roman" w:cs="Times New Roman"/>
          <w:sz w:val="24"/>
          <w:szCs w:val="24"/>
        </w:rPr>
        <w:t xml:space="preserve"> [3]</w:t>
      </w:r>
      <w:r w:rsidR="00E07AA6">
        <w:rPr>
          <w:rFonts w:ascii="Times New Roman" w:hAnsi="Times New Roman" w:cs="Times New Roman"/>
          <w:sz w:val="24"/>
          <w:szCs w:val="24"/>
        </w:rPr>
        <w:t xml:space="preserve">. </w:t>
      </w:r>
    </w:p>
    <w:p w14:paraId="57D0AC5D" w14:textId="2C64E9FF" w:rsidR="00D63652" w:rsidRDefault="000918DB" w:rsidP="008070A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Model-View-Controller (MVC) </w:t>
      </w:r>
      <w:r w:rsidR="002337E7" w:rsidRPr="002337E7">
        <w:rPr>
          <w:rFonts w:ascii="Times New Roman" w:hAnsi="Times New Roman" w:cs="Times New Roman"/>
          <w:sz w:val="24"/>
          <w:szCs w:val="24"/>
        </w:rPr>
        <w:t xml:space="preserve">is a software </w:t>
      </w:r>
      <w:r w:rsidR="00DE2F8A">
        <w:rPr>
          <w:rFonts w:ascii="Times New Roman" w:hAnsi="Times New Roman" w:cs="Times New Roman"/>
          <w:sz w:val="24"/>
          <w:szCs w:val="24"/>
        </w:rPr>
        <w:t>architectur</w:t>
      </w:r>
      <w:r w:rsidR="005048BB">
        <w:rPr>
          <w:rFonts w:ascii="Times New Roman" w:hAnsi="Times New Roman" w:cs="Times New Roman"/>
          <w:sz w:val="24"/>
          <w:szCs w:val="24"/>
        </w:rPr>
        <w:t>e</w:t>
      </w:r>
      <w:r w:rsidR="002337E7" w:rsidRPr="002337E7">
        <w:rPr>
          <w:rFonts w:ascii="Times New Roman" w:hAnsi="Times New Roman" w:cs="Times New Roman"/>
          <w:sz w:val="24"/>
          <w:szCs w:val="24"/>
        </w:rPr>
        <w:t xml:space="preserve"> for developing</w:t>
      </w:r>
      <w:r w:rsidR="00B7433C">
        <w:rPr>
          <w:rFonts w:ascii="Times New Roman" w:hAnsi="Times New Roman" w:cs="Times New Roman"/>
          <w:sz w:val="24"/>
          <w:szCs w:val="24"/>
        </w:rPr>
        <w:t xml:space="preserve"> loosely coupled</w:t>
      </w:r>
      <w:r w:rsidR="002337E7" w:rsidRPr="002337E7">
        <w:rPr>
          <w:rFonts w:ascii="Times New Roman" w:hAnsi="Times New Roman" w:cs="Times New Roman"/>
          <w:sz w:val="24"/>
          <w:szCs w:val="24"/>
        </w:rPr>
        <w:t xml:space="preserve"> web applications</w:t>
      </w:r>
      <w:r w:rsidR="00B7433C">
        <w:rPr>
          <w:rFonts w:ascii="Times New Roman" w:hAnsi="Times New Roman" w:cs="Times New Roman"/>
          <w:sz w:val="24"/>
          <w:szCs w:val="24"/>
        </w:rPr>
        <w:t>. MVC architecture</w:t>
      </w:r>
      <w:r w:rsidR="009B78DE">
        <w:rPr>
          <w:rFonts w:ascii="Times New Roman" w:hAnsi="Times New Roman" w:cs="Times New Roman"/>
          <w:sz w:val="24"/>
          <w:szCs w:val="24"/>
        </w:rPr>
        <w:t xml:space="preserve"> promote</w:t>
      </w:r>
      <w:r w:rsidR="00B7433C">
        <w:rPr>
          <w:rFonts w:ascii="Times New Roman" w:hAnsi="Times New Roman" w:cs="Times New Roman"/>
          <w:sz w:val="24"/>
          <w:szCs w:val="24"/>
        </w:rPr>
        <w:t>s</w:t>
      </w:r>
      <w:r w:rsidR="009B78DE">
        <w:rPr>
          <w:rFonts w:ascii="Times New Roman" w:hAnsi="Times New Roman" w:cs="Times New Roman"/>
          <w:sz w:val="24"/>
          <w:szCs w:val="24"/>
        </w:rPr>
        <w:t xml:space="preserve"> modular</w:t>
      </w:r>
      <w:r w:rsidR="00190701">
        <w:rPr>
          <w:rFonts w:ascii="Times New Roman" w:hAnsi="Times New Roman" w:cs="Times New Roman"/>
          <w:sz w:val="24"/>
          <w:szCs w:val="24"/>
        </w:rPr>
        <w:t xml:space="preserve"> application</w:t>
      </w:r>
      <w:r w:rsidR="009B78DE">
        <w:rPr>
          <w:rFonts w:ascii="Times New Roman" w:hAnsi="Times New Roman" w:cs="Times New Roman"/>
          <w:sz w:val="24"/>
          <w:szCs w:val="24"/>
        </w:rPr>
        <w:t xml:space="preserve"> development and maintenance</w:t>
      </w:r>
      <w:r w:rsidR="002337E7" w:rsidRPr="002337E7">
        <w:rPr>
          <w:rFonts w:ascii="Times New Roman" w:hAnsi="Times New Roman" w:cs="Times New Roman"/>
          <w:sz w:val="24"/>
          <w:szCs w:val="24"/>
        </w:rPr>
        <w:t xml:space="preserve">. </w:t>
      </w:r>
      <w:r w:rsidR="007D12CB">
        <w:rPr>
          <w:rFonts w:ascii="Times New Roman" w:hAnsi="Times New Roman" w:cs="Times New Roman"/>
          <w:sz w:val="24"/>
          <w:szCs w:val="24"/>
        </w:rPr>
        <w:t xml:space="preserve">Use of MVC architecture has been on </w:t>
      </w:r>
      <w:r w:rsidR="00865BF4">
        <w:rPr>
          <w:rFonts w:ascii="Times New Roman" w:hAnsi="Times New Roman" w:cs="Times New Roman"/>
          <w:sz w:val="24"/>
          <w:szCs w:val="24"/>
        </w:rPr>
        <w:t xml:space="preserve">the </w:t>
      </w:r>
      <w:r w:rsidR="007D12CB">
        <w:rPr>
          <w:rFonts w:ascii="Times New Roman" w:hAnsi="Times New Roman" w:cs="Times New Roman"/>
          <w:sz w:val="24"/>
          <w:szCs w:val="24"/>
        </w:rPr>
        <w:t xml:space="preserve">rise due to separation of </w:t>
      </w:r>
      <w:r w:rsidR="004C19E2">
        <w:rPr>
          <w:rFonts w:ascii="Times New Roman" w:hAnsi="Times New Roman" w:cs="Times New Roman"/>
          <w:sz w:val="24"/>
          <w:szCs w:val="24"/>
        </w:rPr>
        <w:t xml:space="preserve">the </w:t>
      </w:r>
      <w:r w:rsidR="00900460">
        <w:rPr>
          <w:rFonts w:ascii="Times New Roman" w:hAnsi="Times New Roman" w:cs="Times New Roman"/>
          <w:sz w:val="24"/>
          <w:szCs w:val="24"/>
        </w:rPr>
        <w:t>user interface</w:t>
      </w:r>
      <w:r w:rsidR="007D12CB">
        <w:rPr>
          <w:rFonts w:ascii="Times New Roman" w:hAnsi="Times New Roman" w:cs="Times New Roman"/>
          <w:sz w:val="24"/>
          <w:szCs w:val="24"/>
        </w:rPr>
        <w:t xml:space="preserve"> and </w:t>
      </w:r>
      <w:r w:rsidR="00A27179">
        <w:rPr>
          <w:rFonts w:ascii="Times New Roman" w:hAnsi="Times New Roman" w:cs="Times New Roman"/>
          <w:sz w:val="24"/>
          <w:szCs w:val="24"/>
        </w:rPr>
        <w:t xml:space="preserve">the </w:t>
      </w:r>
      <w:r w:rsidR="007D12CB">
        <w:rPr>
          <w:rFonts w:ascii="Times New Roman" w:hAnsi="Times New Roman" w:cs="Times New Roman"/>
          <w:sz w:val="24"/>
          <w:szCs w:val="24"/>
        </w:rPr>
        <w:t xml:space="preserve">business logic. </w:t>
      </w:r>
      <w:r w:rsidR="00CB6531">
        <w:rPr>
          <w:rFonts w:ascii="Times New Roman" w:hAnsi="Times New Roman" w:cs="Times New Roman"/>
          <w:sz w:val="24"/>
          <w:szCs w:val="24"/>
        </w:rPr>
        <w:t>MVC</w:t>
      </w:r>
      <w:r w:rsidR="009C4C35">
        <w:rPr>
          <w:rFonts w:ascii="Times New Roman" w:hAnsi="Times New Roman" w:cs="Times New Roman"/>
          <w:sz w:val="24"/>
          <w:szCs w:val="24"/>
        </w:rPr>
        <w:t xml:space="preserve"> architecture</w:t>
      </w:r>
      <w:r w:rsidR="002337E7" w:rsidRPr="002337E7">
        <w:rPr>
          <w:rFonts w:ascii="Times New Roman" w:hAnsi="Times New Roman" w:cs="Times New Roman"/>
          <w:sz w:val="24"/>
          <w:szCs w:val="24"/>
        </w:rPr>
        <w:t xml:space="preserve"> is made up of the three </w:t>
      </w:r>
      <w:r w:rsidR="009C4C35">
        <w:rPr>
          <w:rFonts w:ascii="Times New Roman" w:hAnsi="Times New Roman" w:cs="Times New Roman"/>
          <w:sz w:val="24"/>
          <w:szCs w:val="24"/>
        </w:rPr>
        <w:t>components</w:t>
      </w:r>
      <w:r w:rsidR="002337E7" w:rsidRPr="002337E7">
        <w:rPr>
          <w:rFonts w:ascii="Times New Roman" w:hAnsi="Times New Roman" w:cs="Times New Roman"/>
          <w:sz w:val="24"/>
          <w:szCs w:val="24"/>
        </w:rPr>
        <w:t>:</w:t>
      </w:r>
      <w:r w:rsidR="009C4C35">
        <w:rPr>
          <w:rFonts w:ascii="Times New Roman" w:hAnsi="Times New Roman" w:cs="Times New Roman"/>
          <w:sz w:val="24"/>
          <w:szCs w:val="24"/>
        </w:rPr>
        <w:t xml:space="preserve"> the model, the view</w:t>
      </w:r>
      <w:r w:rsidR="00A32D70">
        <w:rPr>
          <w:rFonts w:ascii="Times New Roman" w:hAnsi="Times New Roman" w:cs="Times New Roman"/>
          <w:sz w:val="24"/>
          <w:szCs w:val="24"/>
        </w:rPr>
        <w:t>,</w:t>
      </w:r>
      <w:r w:rsidR="009C4C35">
        <w:rPr>
          <w:rFonts w:ascii="Times New Roman" w:hAnsi="Times New Roman" w:cs="Times New Roman"/>
          <w:sz w:val="24"/>
          <w:szCs w:val="24"/>
        </w:rPr>
        <w:t xml:space="preserve"> and the controller. </w:t>
      </w:r>
      <w:r w:rsidR="00B06560">
        <w:rPr>
          <w:rFonts w:ascii="Times New Roman" w:hAnsi="Times New Roman" w:cs="Times New Roman"/>
          <w:sz w:val="24"/>
          <w:szCs w:val="24"/>
        </w:rPr>
        <w:t>The m</w:t>
      </w:r>
      <w:r w:rsidR="002337E7" w:rsidRPr="002337E7">
        <w:rPr>
          <w:rFonts w:ascii="Times New Roman" w:hAnsi="Times New Roman" w:cs="Times New Roman"/>
          <w:sz w:val="24"/>
          <w:szCs w:val="24"/>
        </w:rPr>
        <w:t xml:space="preserve">odel </w:t>
      </w:r>
      <w:r w:rsidR="00B06560">
        <w:rPr>
          <w:rFonts w:ascii="Times New Roman" w:hAnsi="Times New Roman" w:cs="Times New Roman"/>
          <w:sz w:val="24"/>
          <w:szCs w:val="24"/>
        </w:rPr>
        <w:t xml:space="preserve">contains </w:t>
      </w:r>
      <w:r w:rsidR="00231BE6">
        <w:rPr>
          <w:rFonts w:ascii="Times New Roman" w:hAnsi="Times New Roman" w:cs="Times New Roman"/>
          <w:sz w:val="24"/>
          <w:szCs w:val="24"/>
        </w:rPr>
        <w:t xml:space="preserve">the </w:t>
      </w:r>
      <w:r w:rsidR="00B06560">
        <w:rPr>
          <w:rFonts w:ascii="Times New Roman" w:hAnsi="Times New Roman" w:cs="Times New Roman"/>
          <w:sz w:val="24"/>
          <w:szCs w:val="24"/>
        </w:rPr>
        <w:t>core functionality of the application. The v</w:t>
      </w:r>
      <w:r w:rsidR="002337E7" w:rsidRPr="002337E7">
        <w:rPr>
          <w:rFonts w:ascii="Times New Roman" w:hAnsi="Times New Roman" w:cs="Times New Roman"/>
          <w:sz w:val="24"/>
          <w:szCs w:val="24"/>
        </w:rPr>
        <w:t xml:space="preserve">iew </w:t>
      </w:r>
      <w:r w:rsidR="00B06560">
        <w:rPr>
          <w:rFonts w:ascii="Times New Roman" w:hAnsi="Times New Roman" w:cs="Times New Roman"/>
          <w:sz w:val="24"/>
          <w:szCs w:val="24"/>
        </w:rPr>
        <w:t>provides</w:t>
      </w:r>
      <w:r w:rsidR="008E7D71">
        <w:rPr>
          <w:rFonts w:ascii="Times New Roman" w:hAnsi="Times New Roman" w:cs="Times New Roman"/>
          <w:sz w:val="24"/>
          <w:szCs w:val="24"/>
        </w:rPr>
        <w:t xml:space="preserve"> a</w:t>
      </w:r>
      <w:r w:rsidR="006D5EBD">
        <w:rPr>
          <w:rFonts w:ascii="Times New Roman" w:hAnsi="Times New Roman" w:cs="Times New Roman"/>
          <w:sz w:val="24"/>
          <w:szCs w:val="24"/>
        </w:rPr>
        <w:t xml:space="preserve"> client facing user interface responsible for displaying </w:t>
      </w:r>
      <w:r w:rsidR="00A4708E">
        <w:rPr>
          <w:rFonts w:ascii="Times New Roman" w:hAnsi="Times New Roman" w:cs="Times New Roman"/>
          <w:sz w:val="24"/>
          <w:szCs w:val="24"/>
        </w:rPr>
        <w:t xml:space="preserve">the </w:t>
      </w:r>
      <w:r w:rsidR="00B06560">
        <w:rPr>
          <w:rFonts w:ascii="Times New Roman" w:hAnsi="Times New Roman" w:cs="Times New Roman"/>
          <w:sz w:val="24"/>
          <w:szCs w:val="24"/>
        </w:rPr>
        <w:t>state of the model</w:t>
      </w:r>
      <w:r w:rsidR="006D5EBD">
        <w:rPr>
          <w:rFonts w:ascii="Times New Roman" w:hAnsi="Times New Roman" w:cs="Times New Roman"/>
          <w:sz w:val="24"/>
          <w:szCs w:val="24"/>
        </w:rPr>
        <w:t>.</w:t>
      </w:r>
      <w:r w:rsidR="00B06560">
        <w:rPr>
          <w:rFonts w:ascii="Times New Roman" w:hAnsi="Times New Roman" w:cs="Times New Roman"/>
          <w:sz w:val="24"/>
          <w:szCs w:val="24"/>
        </w:rPr>
        <w:t xml:space="preserve"> The controller handles mapping </w:t>
      </w:r>
      <w:r w:rsidR="00E35EE1">
        <w:rPr>
          <w:rFonts w:ascii="Times New Roman" w:hAnsi="Times New Roman" w:cs="Times New Roman"/>
          <w:sz w:val="24"/>
          <w:szCs w:val="24"/>
        </w:rPr>
        <w:t>of the</w:t>
      </w:r>
      <w:r w:rsidR="00A002E3">
        <w:rPr>
          <w:rFonts w:ascii="Times New Roman" w:hAnsi="Times New Roman" w:cs="Times New Roman"/>
          <w:sz w:val="24"/>
          <w:szCs w:val="24"/>
        </w:rPr>
        <w:t xml:space="preserve"> </w:t>
      </w:r>
      <w:r w:rsidR="00860C72">
        <w:rPr>
          <w:rFonts w:ascii="Times New Roman" w:hAnsi="Times New Roman" w:cs="Times New Roman"/>
          <w:sz w:val="24"/>
          <w:szCs w:val="24"/>
        </w:rPr>
        <w:t xml:space="preserve">user </w:t>
      </w:r>
      <w:r w:rsidR="00B06560">
        <w:rPr>
          <w:rFonts w:ascii="Times New Roman" w:hAnsi="Times New Roman" w:cs="Times New Roman"/>
          <w:sz w:val="24"/>
          <w:szCs w:val="24"/>
        </w:rPr>
        <w:t>request and connect</w:t>
      </w:r>
      <w:r w:rsidR="00F64C2C">
        <w:rPr>
          <w:rFonts w:ascii="Times New Roman" w:hAnsi="Times New Roman" w:cs="Times New Roman"/>
          <w:sz w:val="24"/>
          <w:szCs w:val="24"/>
        </w:rPr>
        <w:t>s</w:t>
      </w:r>
      <w:r w:rsidR="00B06560">
        <w:rPr>
          <w:rFonts w:ascii="Times New Roman" w:hAnsi="Times New Roman" w:cs="Times New Roman"/>
          <w:sz w:val="24"/>
          <w:szCs w:val="24"/>
        </w:rPr>
        <w:t xml:space="preserve"> </w:t>
      </w:r>
      <w:r w:rsidR="00D81AFC">
        <w:rPr>
          <w:rFonts w:ascii="Times New Roman" w:hAnsi="Times New Roman" w:cs="Times New Roman"/>
          <w:sz w:val="24"/>
          <w:szCs w:val="24"/>
        </w:rPr>
        <w:t xml:space="preserve">the </w:t>
      </w:r>
      <w:r w:rsidR="00B06560">
        <w:rPr>
          <w:rFonts w:ascii="Times New Roman" w:hAnsi="Times New Roman" w:cs="Times New Roman"/>
          <w:sz w:val="24"/>
          <w:szCs w:val="24"/>
        </w:rPr>
        <w:t>view and</w:t>
      </w:r>
      <w:r w:rsidR="00D81AFC">
        <w:rPr>
          <w:rFonts w:ascii="Times New Roman" w:hAnsi="Times New Roman" w:cs="Times New Roman"/>
          <w:sz w:val="24"/>
          <w:szCs w:val="24"/>
        </w:rPr>
        <w:t xml:space="preserve"> the</w:t>
      </w:r>
      <w:r w:rsidR="00B06560">
        <w:rPr>
          <w:rFonts w:ascii="Times New Roman" w:hAnsi="Times New Roman" w:cs="Times New Roman"/>
          <w:sz w:val="24"/>
          <w:szCs w:val="24"/>
        </w:rPr>
        <w:t xml:space="preserve"> model</w:t>
      </w:r>
      <w:r w:rsidR="00E35EE1">
        <w:rPr>
          <w:rFonts w:ascii="Times New Roman" w:hAnsi="Times New Roman" w:cs="Times New Roman"/>
          <w:sz w:val="24"/>
          <w:szCs w:val="24"/>
        </w:rPr>
        <w:t xml:space="preserve"> [4]</w:t>
      </w:r>
      <w:r w:rsidR="00583704">
        <w:rPr>
          <w:rFonts w:ascii="Times New Roman" w:hAnsi="Times New Roman" w:cs="Times New Roman"/>
          <w:sz w:val="24"/>
          <w:szCs w:val="24"/>
        </w:rPr>
        <w:t>.</w:t>
      </w:r>
    </w:p>
    <w:p w14:paraId="7B71623E" w14:textId="565419F4" w:rsidR="00556A9A" w:rsidRDefault="00583704" w:rsidP="008070A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Spring is a Java based framework containing Spring MVC module,</w:t>
      </w:r>
      <w:r>
        <w:rPr>
          <w:rFonts w:ascii="Times New Roman" w:hAnsi="Times New Roman" w:cs="Times New Roman"/>
          <w:sz w:val="24"/>
          <w:szCs w:val="24"/>
        </w:rPr>
        <w:tab/>
        <w:t xml:space="preserve">which provides model-view-controller </w:t>
      </w:r>
      <w:r w:rsidR="002A5492">
        <w:rPr>
          <w:rFonts w:ascii="Times New Roman" w:hAnsi="Times New Roman" w:cs="Times New Roman"/>
          <w:sz w:val="24"/>
          <w:szCs w:val="24"/>
        </w:rPr>
        <w:t xml:space="preserve">architecture that can be used </w:t>
      </w:r>
      <w:r w:rsidR="007A0911">
        <w:rPr>
          <w:rFonts w:ascii="Times New Roman" w:hAnsi="Times New Roman" w:cs="Times New Roman"/>
          <w:sz w:val="24"/>
          <w:szCs w:val="24"/>
        </w:rPr>
        <w:t>to develop</w:t>
      </w:r>
      <w:r w:rsidR="002A5492">
        <w:rPr>
          <w:rFonts w:ascii="Times New Roman" w:hAnsi="Times New Roman" w:cs="Times New Roman"/>
          <w:sz w:val="24"/>
          <w:szCs w:val="24"/>
        </w:rPr>
        <w:t xml:space="preserve"> web applications.</w:t>
      </w:r>
      <w:r w:rsidR="009F15AE">
        <w:rPr>
          <w:rFonts w:ascii="Times New Roman" w:hAnsi="Times New Roman" w:cs="Times New Roman"/>
          <w:sz w:val="24"/>
          <w:szCs w:val="24"/>
        </w:rPr>
        <w:t xml:space="preserve"> </w:t>
      </w:r>
      <w:r w:rsidR="00B00E49">
        <w:rPr>
          <w:rFonts w:ascii="Times New Roman" w:hAnsi="Times New Roman" w:cs="Times New Roman"/>
          <w:sz w:val="24"/>
          <w:szCs w:val="24"/>
        </w:rPr>
        <w:t xml:space="preserve">The goal is to </w:t>
      </w:r>
      <w:r w:rsidR="00B00E49">
        <w:rPr>
          <w:rFonts w:ascii="Times New Roman" w:hAnsi="Times New Roman" w:cs="Times New Roman"/>
          <w:sz w:val="24"/>
          <w:szCs w:val="24"/>
        </w:rPr>
        <w:lastRenderedPageBreak/>
        <w:t xml:space="preserve">develop web application with </w:t>
      </w:r>
      <w:r w:rsidR="00245A7F">
        <w:rPr>
          <w:rFonts w:ascii="Times New Roman" w:hAnsi="Times New Roman" w:cs="Times New Roman"/>
          <w:sz w:val="24"/>
          <w:szCs w:val="24"/>
        </w:rPr>
        <w:t xml:space="preserve">the </w:t>
      </w:r>
      <w:r w:rsidR="00B00E49">
        <w:rPr>
          <w:rFonts w:ascii="Times New Roman" w:hAnsi="Times New Roman" w:cs="Times New Roman"/>
          <w:sz w:val="24"/>
          <w:szCs w:val="24"/>
        </w:rPr>
        <w:t>objectives of simplicity, portability</w:t>
      </w:r>
      <w:r w:rsidR="007A7010">
        <w:rPr>
          <w:rFonts w:ascii="Times New Roman" w:hAnsi="Times New Roman" w:cs="Times New Roman"/>
          <w:sz w:val="24"/>
          <w:szCs w:val="24"/>
        </w:rPr>
        <w:t>,</w:t>
      </w:r>
      <w:r w:rsidR="00B00E49">
        <w:rPr>
          <w:rFonts w:ascii="Times New Roman" w:hAnsi="Times New Roman" w:cs="Times New Roman"/>
          <w:sz w:val="24"/>
          <w:szCs w:val="24"/>
        </w:rPr>
        <w:t xml:space="preserve"> and maintainability. Spring framework satisfies the objectives by providing </w:t>
      </w:r>
      <w:r w:rsidR="00857FE0">
        <w:rPr>
          <w:rFonts w:ascii="Times New Roman" w:hAnsi="Times New Roman" w:cs="Times New Roman"/>
          <w:sz w:val="24"/>
          <w:szCs w:val="24"/>
        </w:rPr>
        <w:t>MVC module,</w:t>
      </w:r>
      <w:r w:rsidR="00B00E49">
        <w:rPr>
          <w:rFonts w:ascii="Times New Roman" w:hAnsi="Times New Roman" w:cs="Times New Roman"/>
          <w:sz w:val="24"/>
          <w:szCs w:val="24"/>
        </w:rPr>
        <w:t xml:space="preserve"> Inversion of Control (</w:t>
      </w:r>
      <w:r w:rsidR="00857FE0">
        <w:rPr>
          <w:rFonts w:ascii="Times New Roman" w:hAnsi="Times New Roman" w:cs="Times New Roman"/>
          <w:sz w:val="24"/>
          <w:szCs w:val="24"/>
        </w:rPr>
        <w:t>IoC</w:t>
      </w:r>
      <w:r w:rsidR="00B00E49">
        <w:rPr>
          <w:rFonts w:ascii="Times New Roman" w:hAnsi="Times New Roman" w:cs="Times New Roman"/>
          <w:sz w:val="24"/>
          <w:szCs w:val="24"/>
        </w:rPr>
        <w:t>)</w:t>
      </w:r>
      <w:r w:rsidR="00857FE0">
        <w:rPr>
          <w:rFonts w:ascii="Times New Roman" w:hAnsi="Times New Roman" w:cs="Times New Roman"/>
          <w:sz w:val="24"/>
          <w:szCs w:val="24"/>
        </w:rPr>
        <w:t>, and stable integration with Hibernate Object Relational Mapping</w:t>
      </w:r>
      <w:ins w:id="2" w:author="Danielle Alsky" w:date="2017-02-15T16:16:00Z">
        <w:r w:rsidR="00F3288B">
          <w:rPr>
            <w:rFonts w:ascii="Times New Roman" w:hAnsi="Times New Roman" w:cs="Times New Roman"/>
            <w:sz w:val="24"/>
            <w:szCs w:val="24"/>
          </w:rPr>
          <w:t xml:space="preserve"> </w:t>
        </w:r>
      </w:ins>
      <w:r w:rsidR="00857FE0">
        <w:rPr>
          <w:rFonts w:ascii="Times New Roman" w:hAnsi="Times New Roman" w:cs="Times New Roman"/>
          <w:sz w:val="24"/>
          <w:szCs w:val="24"/>
        </w:rPr>
        <w:t>(ORM)</w:t>
      </w:r>
      <w:r w:rsidR="00115856">
        <w:rPr>
          <w:rFonts w:ascii="Times New Roman" w:hAnsi="Times New Roman" w:cs="Times New Roman"/>
          <w:sz w:val="24"/>
          <w:szCs w:val="24"/>
        </w:rPr>
        <w:t xml:space="preserve"> [5]</w:t>
      </w:r>
      <w:r w:rsidR="00857FE0">
        <w:rPr>
          <w:rFonts w:ascii="Times New Roman" w:hAnsi="Times New Roman" w:cs="Times New Roman"/>
          <w:sz w:val="24"/>
          <w:szCs w:val="24"/>
        </w:rPr>
        <w:t>.</w:t>
      </w:r>
      <w:r w:rsidR="00B00E49">
        <w:rPr>
          <w:rFonts w:ascii="Times New Roman" w:hAnsi="Times New Roman" w:cs="Times New Roman"/>
          <w:sz w:val="24"/>
          <w:szCs w:val="24"/>
        </w:rPr>
        <w:t xml:space="preserve">  </w:t>
      </w:r>
    </w:p>
    <w:p w14:paraId="0CEB3B3C" w14:textId="2AB0F063" w:rsidR="00354722" w:rsidRDefault="00556A9A" w:rsidP="0012442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Travel Helper is a web application developed using</w:t>
      </w:r>
      <w:r w:rsidR="006A14CF">
        <w:rPr>
          <w:rFonts w:ascii="Times New Roman" w:hAnsi="Times New Roman" w:cs="Times New Roman"/>
          <w:sz w:val="24"/>
          <w:szCs w:val="24"/>
        </w:rPr>
        <w:t xml:space="preserve"> the</w:t>
      </w:r>
      <w:r w:rsidR="0071728F">
        <w:rPr>
          <w:rFonts w:ascii="Times New Roman" w:hAnsi="Times New Roman" w:cs="Times New Roman"/>
          <w:sz w:val="24"/>
          <w:szCs w:val="24"/>
        </w:rPr>
        <w:t xml:space="preserve"> Spring MVC framework. The v</w:t>
      </w:r>
      <w:r>
        <w:rPr>
          <w:rFonts w:ascii="Times New Roman" w:hAnsi="Times New Roman" w:cs="Times New Roman"/>
          <w:sz w:val="24"/>
          <w:szCs w:val="24"/>
        </w:rPr>
        <w:t>ariou</w:t>
      </w:r>
      <w:r w:rsidR="00660D0C">
        <w:rPr>
          <w:rFonts w:ascii="Times New Roman" w:hAnsi="Times New Roman" w:cs="Times New Roman"/>
          <w:sz w:val="24"/>
          <w:szCs w:val="24"/>
        </w:rPr>
        <w:t xml:space="preserve">s modules of </w:t>
      </w:r>
      <w:r w:rsidR="007B789A">
        <w:rPr>
          <w:rFonts w:ascii="Times New Roman" w:hAnsi="Times New Roman" w:cs="Times New Roman"/>
          <w:sz w:val="24"/>
          <w:szCs w:val="24"/>
        </w:rPr>
        <w:t>Travel H</w:t>
      </w:r>
      <w:r w:rsidR="00660D0C">
        <w:rPr>
          <w:rFonts w:ascii="Times New Roman" w:hAnsi="Times New Roman" w:cs="Times New Roman"/>
          <w:sz w:val="24"/>
          <w:szCs w:val="24"/>
        </w:rPr>
        <w:t xml:space="preserve">elper </w:t>
      </w:r>
      <w:r w:rsidR="00967840">
        <w:rPr>
          <w:rFonts w:ascii="Times New Roman" w:hAnsi="Times New Roman" w:cs="Times New Roman"/>
          <w:sz w:val="24"/>
          <w:szCs w:val="24"/>
        </w:rPr>
        <w:t xml:space="preserve">application </w:t>
      </w:r>
      <w:r w:rsidR="00660D0C">
        <w:rPr>
          <w:rFonts w:ascii="Times New Roman" w:hAnsi="Times New Roman" w:cs="Times New Roman"/>
          <w:sz w:val="24"/>
          <w:szCs w:val="24"/>
        </w:rPr>
        <w:t>are User P</w:t>
      </w:r>
      <w:r>
        <w:rPr>
          <w:rFonts w:ascii="Times New Roman" w:hAnsi="Times New Roman" w:cs="Times New Roman"/>
          <w:sz w:val="24"/>
          <w:szCs w:val="24"/>
        </w:rPr>
        <w:t xml:space="preserve">rofiling, </w:t>
      </w:r>
      <w:r w:rsidR="00660D0C">
        <w:rPr>
          <w:rFonts w:ascii="Times New Roman" w:hAnsi="Times New Roman" w:cs="Times New Roman"/>
          <w:sz w:val="24"/>
          <w:szCs w:val="24"/>
        </w:rPr>
        <w:t>Travel Search</w:t>
      </w:r>
      <w:r w:rsidR="008E777C">
        <w:rPr>
          <w:rFonts w:ascii="Times New Roman" w:hAnsi="Times New Roman" w:cs="Times New Roman"/>
          <w:sz w:val="24"/>
          <w:szCs w:val="24"/>
        </w:rPr>
        <w:t>,</w:t>
      </w:r>
      <w:r>
        <w:rPr>
          <w:rFonts w:ascii="Times New Roman" w:hAnsi="Times New Roman" w:cs="Times New Roman"/>
          <w:sz w:val="24"/>
          <w:szCs w:val="24"/>
        </w:rPr>
        <w:t xml:space="preserve"> </w:t>
      </w:r>
      <w:r w:rsidR="00660D0C">
        <w:rPr>
          <w:rFonts w:ascii="Times New Roman" w:hAnsi="Times New Roman" w:cs="Times New Roman"/>
          <w:sz w:val="24"/>
          <w:szCs w:val="24"/>
        </w:rPr>
        <w:t>S</w:t>
      </w:r>
      <w:r>
        <w:rPr>
          <w:rFonts w:ascii="Times New Roman" w:hAnsi="Times New Roman" w:cs="Times New Roman"/>
          <w:sz w:val="24"/>
          <w:szCs w:val="24"/>
        </w:rPr>
        <w:t xml:space="preserve">chedule </w:t>
      </w:r>
      <w:r w:rsidR="00660D0C">
        <w:rPr>
          <w:rFonts w:ascii="Times New Roman" w:hAnsi="Times New Roman" w:cs="Times New Roman"/>
          <w:sz w:val="24"/>
          <w:szCs w:val="24"/>
        </w:rPr>
        <w:t>Travel</w:t>
      </w:r>
      <w:r w:rsidR="008E777C">
        <w:rPr>
          <w:rFonts w:ascii="Times New Roman" w:hAnsi="Times New Roman" w:cs="Times New Roman"/>
          <w:sz w:val="24"/>
          <w:szCs w:val="24"/>
        </w:rPr>
        <w:t xml:space="preserve">, and </w:t>
      </w:r>
      <w:r w:rsidR="00660D0C">
        <w:rPr>
          <w:rFonts w:ascii="Times New Roman" w:hAnsi="Times New Roman" w:cs="Times New Roman"/>
          <w:sz w:val="24"/>
          <w:szCs w:val="24"/>
        </w:rPr>
        <w:t>D</w:t>
      </w:r>
      <w:r w:rsidR="008E777C">
        <w:rPr>
          <w:rFonts w:ascii="Times New Roman" w:hAnsi="Times New Roman" w:cs="Times New Roman"/>
          <w:sz w:val="24"/>
          <w:szCs w:val="24"/>
        </w:rPr>
        <w:t>ashboard</w:t>
      </w:r>
      <w:r w:rsidR="00767DAF">
        <w:rPr>
          <w:rFonts w:ascii="Times New Roman" w:hAnsi="Times New Roman" w:cs="Times New Roman"/>
          <w:sz w:val="24"/>
          <w:szCs w:val="24"/>
        </w:rPr>
        <w:t>.</w:t>
      </w:r>
      <w:r w:rsidR="00660D0C">
        <w:rPr>
          <w:rFonts w:ascii="Times New Roman" w:hAnsi="Times New Roman" w:cs="Times New Roman"/>
          <w:sz w:val="24"/>
          <w:szCs w:val="24"/>
        </w:rPr>
        <w:t xml:space="preserve"> </w:t>
      </w:r>
    </w:p>
    <w:p w14:paraId="6102C20E" w14:textId="04B7FE10" w:rsidR="00D66A49" w:rsidRDefault="00D66A49" w:rsidP="00124427">
      <w:pPr>
        <w:spacing w:after="0" w:line="480" w:lineRule="auto"/>
        <w:ind w:firstLine="720"/>
        <w:rPr>
          <w:rFonts w:ascii="Times New Roman" w:hAnsi="Times New Roman" w:cs="Times New Roman"/>
          <w:sz w:val="24"/>
          <w:szCs w:val="24"/>
        </w:rPr>
      </w:pPr>
      <w:r w:rsidRPr="00D66A49">
        <w:rPr>
          <w:rFonts w:ascii="Times New Roman" w:hAnsi="Times New Roman" w:cs="Times New Roman"/>
          <w:i/>
          <w:sz w:val="24"/>
          <w:szCs w:val="24"/>
        </w:rPr>
        <w:t>User Profiling</w:t>
      </w:r>
      <w:r>
        <w:rPr>
          <w:rFonts w:ascii="Times New Roman" w:hAnsi="Times New Roman" w:cs="Times New Roman"/>
          <w:sz w:val="24"/>
          <w:szCs w:val="24"/>
        </w:rPr>
        <w:t>: This module handled the user profile and authentication.</w:t>
      </w:r>
    </w:p>
    <w:p w14:paraId="17D8C14D" w14:textId="0BEE6B55" w:rsidR="00597227" w:rsidRDefault="00660D0C" w:rsidP="00124427">
      <w:pPr>
        <w:spacing w:after="0" w:line="480" w:lineRule="auto"/>
        <w:ind w:firstLine="720"/>
        <w:rPr>
          <w:rFonts w:ascii="Times New Roman" w:hAnsi="Times New Roman" w:cs="Times New Roman"/>
          <w:sz w:val="24"/>
          <w:szCs w:val="24"/>
        </w:rPr>
      </w:pPr>
      <w:r w:rsidRPr="00354722">
        <w:rPr>
          <w:rFonts w:ascii="Times New Roman" w:hAnsi="Times New Roman" w:cs="Times New Roman"/>
          <w:i/>
          <w:sz w:val="24"/>
          <w:szCs w:val="24"/>
        </w:rPr>
        <w:t>Trav</w:t>
      </w:r>
      <w:r w:rsidR="00B71283" w:rsidRPr="00354722">
        <w:rPr>
          <w:rFonts w:ascii="Times New Roman" w:hAnsi="Times New Roman" w:cs="Times New Roman"/>
          <w:i/>
          <w:sz w:val="24"/>
          <w:szCs w:val="24"/>
        </w:rPr>
        <w:t>el Search</w:t>
      </w:r>
      <w:r w:rsidR="00D66A49">
        <w:rPr>
          <w:rFonts w:ascii="Times New Roman" w:hAnsi="Times New Roman" w:cs="Times New Roman"/>
          <w:sz w:val="24"/>
          <w:szCs w:val="24"/>
        </w:rPr>
        <w:t>:</w:t>
      </w:r>
      <w:r w:rsidR="00B71283">
        <w:rPr>
          <w:rFonts w:ascii="Times New Roman" w:hAnsi="Times New Roman" w:cs="Times New Roman"/>
          <w:sz w:val="24"/>
          <w:szCs w:val="24"/>
        </w:rPr>
        <w:t xml:space="preserve"> </w:t>
      </w:r>
      <w:r w:rsidR="00D66A49">
        <w:rPr>
          <w:rFonts w:ascii="Times New Roman" w:hAnsi="Times New Roman" w:cs="Times New Roman"/>
          <w:sz w:val="24"/>
          <w:szCs w:val="24"/>
        </w:rPr>
        <w:t xml:space="preserve">This module is used to make efficient travel decisions. The travel source and destination </w:t>
      </w:r>
      <w:r w:rsidR="00865BF4">
        <w:rPr>
          <w:rFonts w:ascii="Times New Roman" w:hAnsi="Times New Roman" w:cs="Times New Roman"/>
          <w:sz w:val="24"/>
          <w:szCs w:val="24"/>
        </w:rPr>
        <w:t>are</w:t>
      </w:r>
      <w:r w:rsidR="00B5617E">
        <w:rPr>
          <w:rFonts w:ascii="Times New Roman" w:hAnsi="Times New Roman" w:cs="Times New Roman"/>
          <w:sz w:val="24"/>
          <w:szCs w:val="24"/>
        </w:rPr>
        <w:t xml:space="preserve"> used to gather travel data. Travel Search provides</w:t>
      </w:r>
      <w:r w:rsidR="00B71283">
        <w:rPr>
          <w:rFonts w:ascii="Times New Roman" w:hAnsi="Times New Roman" w:cs="Times New Roman"/>
          <w:sz w:val="24"/>
          <w:szCs w:val="24"/>
        </w:rPr>
        <w:t xml:space="preserve"> </w:t>
      </w:r>
      <w:r w:rsidR="006A14CF">
        <w:rPr>
          <w:rFonts w:ascii="Times New Roman" w:hAnsi="Times New Roman" w:cs="Times New Roman"/>
          <w:sz w:val="24"/>
          <w:szCs w:val="24"/>
        </w:rPr>
        <w:t xml:space="preserve">a </w:t>
      </w:r>
      <w:r w:rsidR="00B71283">
        <w:rPr>
          <w:rFonts w:ascii="Times New Roman" w:hAnsi="Times New Roman" w:cs="Times New Roman"/>
          <w:sz w:val="24"/>
          <w:szCs w:val="24"/>
        </w:rPr>
        <w:t xml:space="preserve">unified view of many travel modes </w:t>
      </w:r>
      <w:r w:rsidR="00FE2C5F" w:rsidRPr="00715892">
        <w:rPr>
          <w:rFonts w:ascii="Times New Roman" w:hAnsi="Times New Roman" w:cs="Times New Roman"/>
          <w:sz w:val="24"/>
          <w:szCs w:val="24"/>
        </w:rPr>
        <w:t>such as</w:t>
      </w:r>
      <w:r w:rsidR="00B71283">
        <w:rPr>
          <w:rFonts w:ascii="Times New Roman" w:hAnsi="Times New Roman" w:cs="Times New Roman"/>
          <w:sz w:val="24"/>
          <w:szCs w:val="24"/>
        </w:rPr>
        <w:t xml:space="preserve"> walking, bicycling, driving, public transit, Uber</w:t>
      </w:r>
      <w:r w:rsidR="007625D8">
        <w:rPr>
          <w:rFonts w:ascii="Times New Roman" w:hAnsi="Times New Roman" w:cs="Times New Roman"/>
          <w:sz w:val="24"/>
          <w:szCs w:val="24"/>
        </w:rPr>
        <w:t>,</w:t>
      </w:r>
      <w:r w:rsidR="00B71283">
        <w:rPr>
          <w:rFonts w:ascii="Times New Roman" w:hAnsi="Times New Roman" w:cs="Times New Roman"/>
          <w:sz w:val="24"/>
          <w:szCs w:val="24"/>
        </w:rPr>
        <w:t xml:space="preserve"> and Lyft</w:t>
      </w:r>
      <w:r w:rsidR="007E077D">
        <w:rPr>
          <w:rFonts w:ascii="Times New Roman" w:hAnsi="Times New Roman" w:cs="Times New Roman"/>
          <w:sz w:val="24"/>
          <w:szCs w:val="24"/>
        </w:rPr>
        <w:t>.</w:t>
      </w:r>
      <w:r w:rsidR="00EF1CA7">
        <w:rPr>
          <w:rFonts w:ascii="Times New Roman" w:hAnsi="Times New Roman" w:cs="Times New Roman"/>
          <w:sz w:val="24"/>
          <w:szCs w:val="24"/>
        </w:rPr>
        <w:t xml:space="preserve"> </w:t>
      </w:r>
      <w:r w:rsidR="00597227">
        <w:rPr>
          <w:rFonts w:ascii="Times New Roman" w:hAnsi="Times New Roman" w:cs="Times New Roman"/>
          <w:sz w:val="24"/>
          <w:szCs w:val="24"/>
        </w:rPr>
        <w:t>It</w:t>
      </w:r>
      <w:r w:rsidR="007E077D">
        <w:rPr>
          <w:rFonts w:ascii="Times New Roman" w:hAnsi="Times New Roman" w:cs="Times New Roman"/>
          <w:sz w:val="24"/>
          <w:szCs w:val="24"/>
        </w:rPr>
        <w:t xml:space="preserve"> provides comprehensive detail of distance, duration, and cost of e</w:t>
      </w:r>
      <w:r w:rsidR="00597227">
        <w:rPr>
          <w:rFonts w:ascii="Times New Roman" w:hAnsi="Times New Roman" w:cs="Times New Roman"/>
          <w:sz w:val="24"/>
          <w:szCs w:val="24"/>
        </w:rPr>
        <w:t>ach travel mode</w:t>
      </w:r>
      <w:r w:rsidR="00053E9A">
        <w:rPr>
          <w:rFonts w:ascii="Times New Roman" w:hAnsi="Times New Roman" w:cs="Times New Roman"/>
          <w:sz w:val="24"/>
          <w:szCs w:val="24"/>
        </w:rPr>
        <w:t xml:space="preserve"> for decision making</w:t>
      </w:r>
      <w:r w:rsidR="00524943">
        <w:rPr>
          <w:rFonts w:ascii="Times New Roman" w:hAnsi="Times New Roman" w:cs="Times New Roman"/>
          <w:sz w:val="24"/>
          <w:szCs w:val="24"/>
        </w:rPr>
        <w:t>.</w:t>
      </w:r>
      <w:r w:rsidR="00DB637E">
        <w:rPr>
          <w:rFonts w:ascii="Times New Roman" w:hAnsi="Times New Roman" w:cs="Times New Roman"/>
          <w:sz w:val="24"/>
          <w:szCs w:val="24"/>
        </w:rPr>
        <w:t xml:space="preserve"> </w:t>
      </w:r>
    </w:p>
    <w:p w14:paraId="18484072" w14:textId="075D11E8" w:rsidR="009243C8" w:rsidRDefault="00597227" w:rsidP="00124427">
      <w:pPr>
        <w:spacing w:after="0" w:line="480" w:lineRule="auto"/>
        <w:ind w:firstLine="720"/>
        <w:rPr>
          <w:rFonts w:ascii="Times New Roman" w:hAnsi="Times New Roman" w:cs="Times New Roman"/>
          <w:sz w:val="24"/>
          <w:szCs w:val="24"/>
        </w:rPr>
      </w:pPr>
      <w:r w:rsidRPr="00597227">
        <w:rPr>
          <w:rFonts w:ascii="Times New Roman" w:hAnsi="Times New Roman" w:cs="Times New Roman"/>
          <w:i/>
          <w:sz w:val="24"/>
          <w:szCs w:val="24"/>
        </w:rPr>
        <w:t>Schedule Search</w:t>
      </w:r>
      <w:r>
        <w:rPr>
          <w:rFonts w:ascii="Times New Roman" w:hAnsi="Times New Roman" w:cs="Times New Roman"/>
          <w:sz w:val="24"/>
          <w:szCs w:val="24"/>
        </w:rPr>
        <w:t>: This module</w:t>
      </w:r>
      <w:r w:rsidR="00376DBD">
        <w:rPr>
          <w:rFonts w:ascii="Times New Roman" w:hAnsi="Times New Roman" w:cs="Times New Roman"/>
          <w:sz w:val="24"/>
          <w:szCs w:val="24"/>
        </w:rPr>
        <w:t xml:space="preserve"> is </w:t>
      </w:r>
      <w:r>
        <w:rPr>
          <w:rFonts w:ascii="Times New Roman" w:hAnsi="Times New Roman" w:cs="Times New Roman"/>
          <w:sz w:val="24"/>
          <w:szCs w:val="24"/>
        </w:rPr>
        <w:t xml:space="preserve">used </w:t>
      </w:r>
      <w:r w:rsidR="00376DBD">
        <w:rPr>
          <w:rFonts w:ascii="Times New Roman" w:hAnsi="Times New Roman" w:cs="Times New Roman"/>
          <w:sz w:val="24"/>
          <w:szCs w:val="24"/>
        </w:rPr>
        <w:t>to store future travel plans and preferred travel mode</w:t>
      </w:r>
      <w:r w:rsidR="009243C8">
        <w:rPr>
          <w:rFonts w:ascii="Times New Roman" w:hAnsi="Times New Roman" w:cs="Times New Roman"/>
          <w:sz w:val="24"/>
          <w:szCs w:val="24"/>
        </w:rPr>
        <w:t xml:space="preserve">. The application alerts the user to </w:t>
      </w:r>
      <w:r w:rsidR="005E0CDF">
        <w:rPr>
          <w:rFonts w:ascii="Times New Roman" w:hAnsi="Times New Roman" w:cs="Times New Roman"/>
          <w:sz w:val="24"/>
          <w:szCs w:val="24"/>
        </w:rPr>
        <w:t>begin</w:t>
      </w:r>
      <w:r w:rsidR="009243C8">
        <w:rPr>
          <w:rFonts w:ascii="Times New Roman" w:hAnsi="Times New Roman" w:cs="Times New Roman"/>
          <w:sz w:val="24"/>
          <w:szCs w:val="24"/>
        </w:rPr>
        <w:t xml:space="preserve"> travel</w:t>
      </w:r>
      <w:r w:rsidR="005E0CDF">
        <w:rPr>
          <w:rFonts w:ascii="Times New Roman" w:hAnsi="Times New Roman" w:cs="Times New Roman"/>
          <w:sz w:val="24"/>
          <w:szCs w:val="24"/>
        </w:rPr>
        <w:t>ing</w:t>
      </w:r>
      <w:r w:rsidR="009243C8">
        <w:rPr>
          <w:rFonts w:ascii="Times New Roman" w:hAnsi="Times New Roman" w:cs="Times New Roman"/>
          <w:sz w:val="24"/>
          <w:szCs w:val="24"/>
        </w:rPr>
        <w:t xml:space="preserve"> by sending a push notification to the user’s device.</w:t>
      </w:r>
    </w:p>
    <w:p w14:paraId="47D2EB65" w14:textId="74CDB60A" w:rsidR="009E77F2" w:rsidRDefault="00FE300F" w:rsidP="00124427">
      <w:pPr>
        <w:spacing w:after="0" w:line="480" w:lineRule="auto"/>
        <w:ind w:firstLine="720"/>
        <w:rPr>
          <w:rFonts w:ascii="Times New Roman" w:hAnsi="Times New Roman" w:cs="Times New Roman"/>
          <w:sz w:val="24"/>
          <w:szCs w:val="24"/>
        </w:rPr>
      </w:pPr>
      <w:r w:rsidRPr="009243C8">
        <w:rPr>
          <w:rFonts w:ascii="Times New Roman" w:hAnsi="Times New Roman" w:cs="Times New Roman"/>
          <w:i/>
          <w:sz w:val="24"/>
          <w:szCs w:val="24"/>
        </w:rPr>
        <w:t>Dashboard</w:t>
      </w:r>
      <w:r w:rsidR="009243C8">
        <w:rPr>
          <w:rFonts w:ascii="Times New Roman" w:hAnsi="Times New Roman" w:cs="Times New Roman"/>
          <w:sz w:val="24"/>
          <w:szCs w:val="24"/>
        </w:rPr>
        <w:t>:</w:t>
      </w:r>
      <w:r>
        <w:rPr>
          <w:rFonts w:ascii="Times New Roman" w:hAnsi="Times New Roman" w:cs="Times New Roman"/>
          <w:sz w:val="24"/>
          <w:szCs w:val="24"/>
        </w:rPr>
        <w:t xml:space="preserve"> </w:t>
      </w:r>
      <w:r w:rsidR="009243C8">
        <w:rPr>
          <w:rFonts w:ascii="Times New Roman" w:hAnsi="Times New Roman" w:cs="Times New Roman"/>
          <w:sz w:val="24"/>
          <w:szCs w:val="24"/>
        </w:rPr>
        <w:t xml:space="preserve">This module is </w:t>
      </w:r>
      <w:r w:rsidR="00E51C6E">
        <w:rPr>
          <w:rFonts w:ascii="Times New Roman" w:hAnsi="Times New Roman" w:cs="Times New Roman"/>
          <w:sz w:val="24"/>
          <w:szCs w:val="24"/>
        </w:rPr>
        <w:t xml:space="preserve">used </w:t>
      </w:r>
      <w:r>
        <w:rPr>
          <w:rFonts w:ascii="Times New Roman" w:hAnsi="Times New Roman" w:cs="Times New Roman"/>
          <w:sz w:val="24"/>
          <w:szCs w:val="24"/>
        </w:rPr>
        <w:t>to analys</w:t>
      </w:r>
      <w:r w:rsidR="0082441E">
        <w:rPr>
          <w:rFonts w:ascii="Times New Roman" w:hAnsi="Times New Roman" w:cs="Times New Roman"/>
          <w:sz w:val="24"/>
          <w:szCs w:val="24"/>
        </w:rPr>
        <w:t>e</w:t>
      </w:r>
      <w:r>
        <w:rPr>
          <w:rFonts w:ascii="Times New Roman" w:hAnsi="Times New Roman" w:cs="Times New Roman"/>
          <w:sz w:val="24"/>
          <w:szCs w:val="24"/>
        </w:rPr>
        <w:t xml:space="preserve"> </w:t>
      </w:r>
      <w:r w:rsidR="0082441E">
        <w:rPr>
          <w:rFonts w:ascii="Times New Roman" w:hAnsi="Times New Roman" w:cs="Times New Roman"/>
          <w:sz w:val="24"/>
          <w:szCs w:val="24"/>
        </w:rPr>
        <w:t>past t</w:t>
      </w:r>
      <w:r w:rsidR="009243C8">
        <w:rPr>
          <w:rFonts w:ascii="Times New Roman" w:hAnsi="Times New Roman" w:cs="Times New Roman"/>
          <w:sz w:val="24"/>
          <w:szCs w:val="24"/>
        </w:rPr>
        <w:t>ravel</w:t>
      </w:r>
      <w:r w:rsidR="0082441E">
        <w:rPr>
          <w:rFonts w:ascii="Times New Roman" w:hAnsi="Times New Roman" w:cs="Times New Roman"/>
          <w:sz w:val="24"/>
          <w:szCs w:val="24"/>
        </w:rPr>
        <w:t xml:space="preserve"> preferences</w:t>
      </w:r>
      <w:r w:rsidR="009243C8">
        <w:rPr>
          <w:rFonts w:ascii="Times New Roman" w:hAnsi="Times New Roman" w:cs="Times New Roman"/>
          <w:sz w:val="24"/>
          <w:szCs w:val="24"/>
        </w:rPr>
        <w:t xml:space="preserve"> and download travel history.</w:t>
      </w:r>
      <w:r w:rsidR="00DB637E">
        <w:rPr>
          <w:rFonts w:ascii="Times New Roman" w:hAnsi="Times New Roman" w:cs="Times New Roman"/>
          <w:sz w:val="24"/>
          <w:szCs w:val="24"/>
        </w:rPr>
        <w:t xml:space="preserve"> </w:t>
      </w:r>
    </w:p>
    <w:p w14:paraId="019D59BC" w14:textId="27BEAB23" w:rsidR="00FC6AC3" w:rsidRDefault="00354722" w:rsidP="00B0282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Travel Helper </w:t>
      </w:r>
      <w:r w:rsidR="00EC1BA0">
        <w:rPr>
          <w:rFonts w:ascii="Times New Roman" w:hAnsi="Times New Roman" w:cs="Times New Roman"/>
          <w:sz w:val="24"/>
          <w:szCs w:val="24"/>
        </w:rPr>
        <w:t>web application</w:t>
      </w:r>
      <w:r w:rsidR="00AF4F75">
        <w:rPr>
          <w:rFonts w:ascii="Times New Roman" w:hAnsi="Times New Roman" w:cs="Times New Roman"/>
          <w:sz w:val="24"/>
          <w:szCs w:val="24"/>
        </w:rPr>
        <w:t xml:space="preserve"> </w:t>
      </w:r>
      <w:r w:rsidR="00C662A0">
        <w:rPr>
          <w:rFonts w:ascii="Times New Roman" w:hAnsi="Times New Roman" w:cs="Times New Roman"/>
          <w:sz w:val="24"/>
          <w:szCs w:val="24"/>
        </w:rPr>
        <w:t xml:space="preserve">performs comprehensive data collection </w:t>
      </w:r>
      <w:r w:rsidR="00AF4F75">
        <w:rPr>
          <w:rFonts w:ascii="Times New Roman" w:hAnsi="Times New Roman" w:cs="Times New Roman"/>
          <w:sz w:val="24"/>
          <w:szCs w:val="24"/>
        </w:rPr>
        <w:t xml:space="preserve">of travel information using Javascript promise and </w:t>
      </w:r>
      <w:r w:rsidR="0058271C">
        <w:rPr>
          <w:rFonts w:ascii="Times New Roman" w:hAnsi="Times New Roman" w:cs="Times New Roman"/>
          <w:sz w:val="24"/>
          <w:szCs w:val="24"/>
        </w:rPr>
        <w:t xml:space="preserve">various </w:t>
      </w:r>
      <w:r w:rsidR="00AF4F75">
        <w:rPr>
          <w:rFonts w:ascii="Times New Roman" w:hAnsi="Times New Roman" w:cs="Times New Roman"/>
          <w:sz w:val="24"/>
          <w:szCs w:val="24"/>
        </w:rPr>
        <w:t>R</w:t>
      </w:r>
      <w:r w:rsidR="0058271C">
        <w:rPr>
          <w:rFonts w:ascii="Times New Roman" w:hAnsi="Times New Roman" w:cs="Times New Roman"/>
          <w:sz w:val="24"/>
          <w:szCs w:val="24"/>
        </w:rPr>
        <w:t>EST</w:t>
      </w:r>
      <w:r w:rsidR="00AF4F75">
        <w:rPr>
          <w:rFonts w:ascii="Times New Roman" w:hAnsi="Times New Roman" w:cs="Times New Roman"/>
          <w:sz w:val="24"/>
          <w:szCs w:val="24"/>
        </w:rPr>
        <w:t>ful services.</w:t>
      </w:r>
      <w:r w:rsidR="00EC1BA0">
        <w:rPr>
          <w:rFonts w:ascii="Times New Roman" w:hAnsi="Times New Roman" w:cs="Times New Roman"/>
          <w:sz w:val="24"/>
          <w:szCs w:val="24"/>
        </w:rPr>
        <w:t xml:space="preserve"> </w:t>
      </w:r>
      <w:r w:rsidR="00AF4F75">
        <w:rPr>
          <w:rFonts w:ascii="Times New Roman" w:hAnsi="Times New Roman" w:cs="Times New Roman"/>
          <w:sz w:val="24"/>
          <w:szCs w:val="24"/>
        </w:rPr>
        <w:t xml:space="preserve">The project </w:t>
      </w:r>
      <w:r>
        <w:rPr>
          <w:rFonts w:ascii="Times New Roman" w:hAnsi="Times New Roman" w:cs="Times New Roman"/>
          <w:sz w:val="24"/>
          <w:szCs w:val="24"/>
        </w:rPr>
        <w:t xml:space="preserve">showcases the </w:t>
      </w:r>
      <w:r w:rsidR="001B08D6">
        <w:rPr>
          <w:rFonts w:ascii="Times New Roman" w:hAnsi="Times New Roman" w:cs="Times New Roman"/>
          <w:sz w:val="24"/>
          <w:szCs w:val="24"/>
        </w:rPr>
        <w:t xml:space="preserve">importance and </w:t>
      </w:r>
      <w:r w:rsidR="00134A74">
        <w:rPr>
          <w:rFonts w:ascii="Times New Roman" w:hAnsi="Times New Roman" w:cs="Times New Roman"/>
          <w:sz w:val="24"/>
          <w:szCs w:val="24"/>
        </w:rPr>
        <w:t xml:space="preserve">the </w:t>
      </w:r>
      <w:r w:rsidR="001B08D6">
        <w:rPr>
          <w:rFonts w:ascii="Times New Roman" w:hAnsi="Times New Roman" w:cs="Times New Roman"/>
          <w:sz w:val="24"/>
          <w:szCs w:val="24"/>
        </w:rPr>
        <w:t xml:space="preserve">benefits of using </w:t>
      </w:r>
      <w:r>
        <w:rPr>
          <w:rFonts w:ascii="Times New Roman" w:hAnsi="Times New Roman" w:cs="Times New Roman"/>
          <w:sz w:val="24"/>
          <w:szCs w:val="24"/>
        </w:rPr>
        <w:t>MVC architecture</w:t>
      </w:r>
      <w:r w:rsidR="001B08D6">
        <w:rPr>
          <w:rFonts w:ascii="Times New Roman" w:hAnsi="Times New Roman" w:cs="Times New Roman"/>
          <w:sz w:val="24"/>
          <w:szCs w:val="24"/>
        </w:rPr>
        <w:t>,</w:t>
      </w:r>
      <w:r>
        <w:rPr>
          <w:rFonts w:ascii="Times New Roman" w:hAnsi="Times New Roman" w:cs="Times New Roman"/>
          <w:sz w:val="24"/>
          <w:szCs w:val="24"/>
        </w:rPr>
        <w:t xml:space="preserve"> Spring MVC Framework</w:t>
      </w:r>
      <w:r w:rsidR="001B08D6">
        <w:rPr>
          <w:rFonts w:ascii="Times New Roman" w:hAnsi="Times New Roman" w:cs="Times New Roman"/>
          <w:sz w:val="24"/>
          <w:szCs w:val="24"/>
        </w:rPr>
        <w:t xml:space="preserve"> with Hibernate, and Restful </w:t>
      </w:r>
      <w:r w:rsidR="0032459D">
        <w:rPr>
          <w:rFonts w:ascii="Times New Roman" w:hAnsi="Times New Roman" w:cs="Times New Roman"/>
          <w:sz w:val="24"/>
          <w:szCs w:val="24"/>
        </w:rPr>
        <w:t>web service</w:t>
      </w:r>
      <w:r w:rsidR="001B08D6">
        <w:rPr>
          <w:rFonts w:ascii="Times New Roman" w:hAnsi="Times New Roman" w:cs="Times New Roman"/>
          <w:sz w:val="24"/>
          <w:szCs w:val="24"/>
        </w:rPr>
        <w:t xml:space="preserve"> </w:t>
      </w:r>
      <w:r w:rsidR="0032459D">
        <w:rPr>
          <w:rFonts w:ascii="Times New Roman" w:hAnsi="Times New Roman" w:cs="Times New Roman"/>
          <w:sz w:val="24"/>
          <w:szCs w:val="24"/>
        </w:rPr>
        <w:t>i</w:t>
      </w:r>
      <w:r w:rsidR="00E2575A">
        <w:rPr>
          <w:rFonts w:ascii="Times New Roman" w:hAnsi="Times New Roman" w:cs="Times New Roman"/>
          <w:sz w:val="24"/>
          <w:szCs w:val="24"/>
        </w:rPr>
        <w:t>ntegration.</w:t>
      </w:r>
      <w:r>
        <w:rPr>
          <w:rFonts w:ascii="Times New Roman" w:hAnsi="Times New Roman" w:cs="Times New Roman"/>
          <w:sz w:val="24"/>
          <w:szCs w:val="24"/>
        </w:rPr>
        <w:t xml:space="preserve"> </w:t>
      </w:r>
      <w:r w:rsidR="00637FD7">
        <w:rPr>
          <w:rFonts w:ascii="Times New Roman" w:hAnsi="Times New Roman" w:cs="Times New Roman"/>
          <w:sz w:val="24"/>
          <w:szCs w:val="24"/>
        </w:rPr>
        <w:t xml:space="preserve">This </w:t>
      </w:r>
      <w:r w:rsidR="00686A80">
        <w:rPr>
          <w:rFonts w:ascii="Times New Roman" w:hAnsi="Times New Roman" w:cs="Times New Roman"/>
          <w:sz w:val="24"/>
          <w:szCs w:val="24"/>
        </w:rPr>
        <w:t>project</w:t>
      </w:r>
      <w:r w:rsidR="005B5EF4">
        <w:rPr>
          <w:rFonts w:ascii="Times New Roman" w:hAnsi="Times New Roman" w:cs="Times New Roman"/>
          <w:sz w:val="24"/>
          <w:szCs w:val="24"/>
        </w:rPr>
        <w:t xml:space="preserve"> also reflects upon the </w:t>
      </w:r>
      <w:r w:rsidR="008D0ADB">
        <w:rPr>
          <w:rFonts w:ascii="Times New Roman" w:hAnsi="Times New Roman" w:cs="Times New Roman"/>
          <w:sz w:val="24"/>
          <w:szCs w:val="24"/>
        </w:rPr>
        <w:t>system</w:t>
      </w:r>
      <w:r w:rsidR="00221C4C">
        <w:rPr>
          <w:rFonts w:ascii="Times New Roman" w:hAnsi="Times New Roman" w:cs="Times New Roman"/>
          <w:sz w:val="24"/>
          <w:szCs w:val="24"/>
        </w:rPr>
        <w:t xml:space="preserve"> </w:t>
      </w:r>
      <w:r w:rsidR="008D0ADB">
        <w:rPr>
          <w:rFonts w:ascii="Times New Roman" w:hAnsi="Times New Roman" w:cs="Times New Roman"/>
          <w:sz w:val="24"/>
          <w:szCs w:val="24"/>
        </w:rPr>
        <w:t xml:space="preserve">analysis and design models built by using </w:t>
      </w:r>
      <w:r w:rsidR="00637FD7">
        <w:rPr>
          <w:rFonts w:ascii="Times New Roman" w:hAnsi="Times New Roman" w:cs="Times New Roman"/>
          <w:sz w:val="24"/>
          <w:szCs w:val="24"/>
        </w:rPr>
        <w:t>Object Oriented Analysis and Design methodology</w:t>
      </w:r>
      <w:r w:rsidR="008D0ADB">
        <w:rPr>
          <w:rFonts w:ascii="Times New Roman" w:hAnsi="Times New Roman" w:cs="Times New Roman"/>
          <w:sz w:val="24"/>
          <w:szCs w:val="24"/>
        </w:rPr>
        <w:t xml:space="preserve"> and </w:t>
      </w:r>
      <w:r w:rsidR="008D0ADB" w:rsidRPr="00546392">
        <w:rPr>
          <w:rFonts w:ascii="Times New Roman" w:hAnsi="Times New Roman" w:cs="Times New Roman"/>
          <w:sz w:val="24"/>
          <w:szCs w:val="24"/>
        </w:rPr>
        <w:t>Unified Modeling Language (UML)</w:t>
      </w:r>
      <w:r w:rsidR="008D0ADB" w:rsidRPr="009E77F2">
        <w:rPr>
          <w:rFonts w:ascii="Times New Roman" w:hAnsi="Times New Roman" w:cs="Times New Roman"/>
          <w:color w:val="4472C4" w:themeColor="accent5"/>
          <w:sz w:val="24"/>
          <w:szCs w:val="24"/>
        </w:rPr>
        <w:t xml:space="preserve"> </w:t>
      </w:r>
      <w:r w:rsidR="008D0ADB">
        <w:rPr>
          <w:rFonts w:ascii="Times New Roman" w:hAnsi="Times New Roman" w:cs="Times New Roman"/>
          <w:color w:val="000000" w:themeColor="text1"/>
          <w:sz w:val="24"/>
          <w:szCs w:val="24"/>
        </w:rPr>
        <w:t>diagrams</w:t>
      </w:r>
      <w:r w:rsidR="00637FD7">
        <w:rPr>
          <w:rFonts w:ascii="Times New Roman" w:hAnsi="Times New Roman" w:cs="Times New Roman"/>
          <w:sz w:val="24"/>
          <w:szCs w:val="24"/>
        </w:rPr>
        <w:t xml:space="preserve">. </w:t>
      </w:r>
    </w:p>
    <w:p w14:paraId="0C88452F" w14:textId="77777777" w:rsidR="00303A20" w:rsidRDefault="00303A20">
      <w:pPr>
        <w:rPr>
          <w:rFonts w:ascii="Times New Roman" w:hAnsi="Times New Roman" w:cs="Times New Roman"/>
          <w:sz w:val="24"/>
          <w:szCs w:val="24"/>
        </w:rPr>
      </w:pPr>
      <w:r>
        <w:rPr>
          <w:rFonts w:ascii="Times New Roman" w:hAnsi="Times New Roman" w:cs="Times New Roman"/>
          <w:sz w:val="24"/>
          <w:szCs w:val="24"/>
        </w:rPr>
        <w:br w:type="page"/>
      </w:r>
    </w:p>
    <w:p w14:paraId="62D2E547" w14:textId="77777777" w:rsidR="00AE7535" w:rsidRDefault="00FC6AC3" w:rsidP="005924D6">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2</w:t>
      </w:r>
    </w:p>
    <w:p w14:paraId="4FB2CBE4" w14:textId="7CED0DCA" w:rsidR="00A27141" w:rsidRDefault="00023C14" w:rsidP="005924D6">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SYSTEM ANALYSIS</w:t>
      </w:r>
      <w:r w:rsidR="001A4F7B">
        <w:rPr>
          <w:rFonts w:ascii="Times New Roman" w:hAnsi="Times New Roman" w:cs="Times New Roman"/>
          <w:b/>
          <w:sz w:val="24"/>
          <w:szCs w:val="24"/>
        </w:rPr>
        <w:t xml:space="preserve"> AND DESIGN</w:t>
      </w:r>
    </w:p>
    <w:p w14:paraId="1AD326DB" w14:textId="5B22B11E" w:rsidR="002D68E0" w:rsidRPr="00BC2EDC" w:rsidRDefault="00BC2EDC" w:rsidP="005924D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Software applications</w:t>
      </w:r>
      <w:r w:rsidRPr="00BC2EDC">
        <w:rPr>
          <w:rFonts w:ascii="Times New Roman" w:hAnsi="Times New Roman" w:cs="Times New Roman"/>
          <w:sz w:val="24"/>
          <w:szCs w:val="24"/>
        </w:rPr>
        <w:t xml:space="preserve"> </w:t>
      </w:r>
      <w:r>
        <w:rPr>
          <w:rFonts w:ascii="Times New Roman" w:hAnsi="Times New Roman" w:cs="Times New Roman"/>
          <w:sz w:val="24"/>
          <w:szCs w:val="24"/>
        </w:rPr>
        <w:t>undergo</w:t>
      </w:r>
      <w:r w:rsidR="0022296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41D0F">
        <w:rPr>
          <w:rFonts w:ascii="Times New Roman" w:hAnsi="Times New Roman" w:cs="Times New Roman"/>
          <w:sz w:val="24"/>
          <w:szCs w:val="24"/>
        </w:rPr>
        <w:t>S</w:t>
      </w:r>
      <w:r>
        <w:rPr>
          <w:rFonts w:ascii="Times New Roman" w:hAnsi="Times New Roman" w:cs="Times New Roman"/>
          <w:sz w:val="24"/>
          <w:szCs w:val="24"/>
        </w:rPr>
        <w:t xml:space="preserve">oftware </w:t>
      </w:r>
      <w:r w:rsidR="00341D0F">
        <w:rPr>
          <w:rFonts w:ascii="Times New Roman" w:hAnsi="Times New Roman" w:cs="Times New Roman"/>
          <w:sz w:val="24"/>
          <w:szCs w:val="24"/>
        </w:rPr>
        <w:t>D</w:t>
      </w:r>
      <w:r>
        <w:rPr>
          <w:rFonts w:ascii="Times New Roman" w:hAnsi="Times New Roman" w:cs="Times New Roman"/>
          <w:sz w:val="24"/>
          <w:szCs w:val="24"/>
        </w:rPr>
        <w:t xml:space="preserve">evelopment </w:t>
      </w:r>
      <w:r w:rsidR="00341D0F">
        <w:rPr>
          <w:rFonts w:ascii="Times New Roman" w:hAnsi="Times New Roman" w:cs="Times New Roman"/>
          <w:sz w:val="24"/>
          <w:szCs w:val="24"/>
        </w:rPr>
        <w:t>L</w:t>
      </w:r>
      <w:r>
        <w:rPr>
          <w:rFonts w:ascii="Times New Roman" w:hAnsi="Times New Roman" w:cs="Times New Roman"/>
          <w:sz w:val="24"/>
          <w:szCs w:val="24"/>
        </w:rPr>
        <w:t xml:space="preserve">ife </w:t>
      </w:r>
      <w:r w:rsidR="00341D0F">
        <w:rPr>
          <w:rFonts w:ascii="Times New Roman" w:hAnsi="Times New Roman" w:cs="Times New Roman"/>
          <w:sz w:val="24"/>
          <w:szCs w:val="24"/>
        </w:rPr>
        <w:t>C</w:t>
      </w:r>
      <w:r>
        <w:rPr>
          <w:rFonts w:ascii="Times New Roman" w:hAnsi="Times New Roman" w:cs="Times New Roman"/>
          <w:sz w:val="24"/>
          <w:szCs w:val="24"/>
        </w:rPr>
        <w:t xml:space="preserve">ycle (SDLC) </w:t>
      </w:r>
      <w:r w:rsidR="008B7A2A">
        <w:rPr>
          <w:rFonts w:ascii="Times New Roman" w:hAnsi="Times New Roman" w:cs="Times New Roman"/>
          <w:sz w:val="24"/>
          <w:szCs w:val="24"/>
        </w:rPr>
        <w:t>that</w:t>
      </w:r>
      <w:r>
        <w:rPr>
          <w:rFonts w:ascii="Times New Roman" w:hAnsi="Times New Roman" w:cs="Times New Roman"/>
          <w:sz w:val="24"/>
          <w:szCs w:val="24"/>
        </w:rPr>
        <w:t xml:space="preserve"> involve requirement gathering, system design, </w:t>
      </w:r>
      <w:r w:rsidR="00C31214">
        <w:rPr>
          <w:rFonts w:ascii="Times New Roman" w:hAnsi="Times New Roman" w:cs="Times New Roman"/>
          <w:sz w:val="24"/>
          <w:szCs w:val="24"/>
        </w:rPr>
        <w:t>application development</w:t>
      </w:r>
      <w:r>
        <w:rPr>
          <w:rFonts w:ascii="Times New Roman" w:hAnsi="Times New Roman" w:cs="Times New Roman"/>
          <w:sz w:val="24"/>
          <w:szCs w:val="24"/>
        </w:rPr>
        <w:t xml:space="preserve">, </w:t>
      </w:r>
      <w:r w:rsidR="00C31214">
        <w:rPr>
          <w:rFonts w:ascii="Times New Roman" w:hAnsi="Times New Roman" w:cs="Times New Roman"/>
          <w:sz w:val="24"/>
          <w:szCs w:val="24"/>
        </w:rPr>
        <w:t>quality analysis</w:t>
      </w:r>
      <w:r w:rsidR="00175AAD">
        <w:rPr>
          <w:rFonts w:ascii="Times New Roman" w:hAnsi="Times New Roman" w:cs="Times New Roman"/>
          <w:sz w:val="24"/>
          <w:szCs w:val="24"/>
        </w:rPr>
        <w:t>,</w:t>
      </w:r>
      <w:r>
        <w:rPr>
          <w:rFonts w:ascii="Times New Roman" w:hAnsi="Times New Roman" w:cs="Times New Roman"/>
          <w:sz w:val="24"/>
          <w:szCs w:val="24"/>
        </w:rPr>
        <w:t xml:space="preserve"> and maintenance. </w:t>
      </w:r>
      <w:r w:rsidR="00130FCA">
        <w:rPr>
          <w:rFonts w:ascii="Times New Roman" w:hAnsi="Times New Roman" w:cs="Times New Roman"/>
          <w:sz w:val="24"/>
          <w:szCs w:val="24"/>
        </w:rPr>
        <w:t>D</w:t>
      </w:r>
      <w:r>
        <w:rPr>
          <w:rFonts w:ascii="Times New Roman" w:hAnsi="Times New Roman" w:cs="Times New Roman"/>
          <w:sz w:val="24"/>
          <w:szCs w:val="24"/>
        </w:rPr>
        <w:t xml:space="preserve">ifferent strategies </w:t>
      </w:r>
      <w:r w:rsidR="008A440C">
        <w:rPr>
          <w:rFonts w:ascii="Times New Roman" w:hAnsi="Times New Roman" w:cs="Times New Roman"/>
          <w:sz w:val="24"/>
          <w:szCs w:val="24"/>
        </w:rPr>
        <w:t>such as extreme programming, agile, and scrum</w:t>
      </w:r>
      <w:r w:rsidR="00130FCA">
        <w:rPr>
          <w:rFonts w:ascii="Times New Roman" w:hAnsi="Times New Roman" w:cs="Times New Roman"/>
          <w:sz w:val="24"/>
          <w:szCs w:val="24"/>
        </w:rPr>
        <w:t xml:space="preserve"> </w:t>
      </w:r>
      <w:r w:rsidR="008A440C">
        <w:rPr>
          <w:rFonts w:ascii="Times New Roman" w:hAnsi="Times New Roman" w:cs="Times New Roman"/>
          <w:sz w:val="24"/>
          <w:szCs w:val="24"/>
        </w:rPr>
        <w:t>can be employed</w:t>
      </w:r>
      <w:r>
        <w:rPr>
          <w:rFonts w:ascii="Times New Roman" w:hAnsi="Times New Roman" w:cs="Times New Roman"/>
          <w:sz w:val="24"/>
          <w:szCs w:val="24"/>
        </w:rPr>
        <w:t xml:space="preserve"> </w:t>
      </w:r>
      <w:r w:rsidR="008A440C">
        <w:rPr>
          <w:rFonts w:ascii="Times New Roman" w:hAnsi="Times New Roman" w:cs="Times New Roman"/>
          <w:sz w:val="24"/>
          <w:szCs w:val="24"/>
        </w:rPr>
        <w:t xml:space="preserve">to achieve efficient </w:t>
      </w:r>
      <w:r w:rsidR="00130FCA">
        <w:rPr>
          <w:rFonts w:ascii="Times New Roman" w:hAnsi="Times New Roman" w:cs="Times New Roman"/>
          <w:sz w:val="24"/>
          <w:szCs w:val="24"/>
        </w:rPr>
        <w:t>software</w:t>
      </w:r>
      <w:r>
        <w:rPr>
          <w:rFonts w:ascii="Times New Roman" w:hAnsi="Times New Roman" w:cs="Times New Roman"/>
          <w:sz w:val="24"/>
          <w:szCs w:val="24"/>
        </w:rPr>
        <w:t xml:space="preserve"> development </w:t>
      </w:r>
      <w:r w:rsidR="00130FCA">
        <w:rPr>
          <w:rFonts w:ascii="Times New Roman" w:hAnsi="Times New Roman" w:cs="Times New Roman"/>
          <w:sz w:val="24"/>
          <w:szCs w:val="24"/>
        </w:rPr>
        <w:t>and maintenance</w:t>
      </w:r>
      <w:r w:rsidR="008A440C">
        <w:rPr>
          <w:rFonts w:ascii="Times New Roman" w:hAnsi="Times New Roman" w:cs="Times New Roman"/>
          <w:sz w:val="24"/>
          <w:szCs w:val="24"/>
        </w:rPr>
        <w:t xml:space="preserve"> plan</w:t>
      </w:r>
      <w:r w:rsidR="00E94125">
        <w:rPr>
          <w:rFonts w:ascii="Times New Roman" w:hAnsi="Times New Roman" w:cs="Times New Roman"/>
          <w:sz w:val="24"/>
          <w:szCs w:val="24"/>
        </w:rPr>
        <w:t>s</w:t>
      </w:r>
      <w:r w:rsidR="008A440C">
        <w:rPr>
          <w:rFonts w:ascii="Times New Roman" w:hAnsi="Times New Roman" w:cs="Times New Roman"/>
          <w:sz w:val="24"/>
          <w:szCs w:val="24"/>
        </w:rPr>
        <w:t xml:space="preserve">. </w:t>
      </w:r>
      <w:r w:rsidR="002D68E0">
        <w:rPr>
          <w:rFonts w:ascii="Times New Roman" w:hAnsi="Times New Roman" w:cs="Times New Roman"/>
          <w:sz w:val="24"/>
          <w:szCs w:val="24"/>
        </w:rPr>
        <w:t xml:space="preserve">System </w:t>
      </w:r>
      <w:r w:rsidR="004375D4">
        <w:rPr>
          <w:rFonts w:ascii="Times New Roman" w:hAnsi="Times New Roman" w:cs="Times New Roman"/>
          <w:sz w:val="24"/>
          <w:szCs w:val="24"/>
        </w:rPr>
        <w:t>analysis and design models built</w:t>
      </w:r>
      <w:r w:rsidR="002D68E0">
        <w:rPr>
          <w:rFonts w:ascii="Times New Roman" w:hAnsi="Times New Roman" w:cs="Times New Roman"/>
          <w:sz w:val="24"/>
          <w:szCs w:val="24"/>
        </w:rPr>
        <w:t xml:space="preserve"> using </w:t>
      </w:r>
      <w:r w:rsidR="0036520D">
        <w:rPr>
          <w:rFonts w:ascii="Times New Roman" w:hAnsi="Times New Roman" w:cs="Times New Roman"/>
          <w:sz w:val="24"/>
          <w:szCs w:val="24"/>
        </w:rPr>
        <w:t xml:space="preserve">object oriented methodology and </w:t>
      </w:r>
      <w:r w:rsidR="002D68E0">
        <w:rPr>
          <w:rFonts w:ascii="Times New Roman" w:hAnsi="Times New Roman" w:cs="Times New Roman"/>
          <w:sz w:val="24"/>
          <w:szCs w:val="24"/>
        </w:rPr>
        <w:t xml:space="preserve">UML help in understanding the purpose of software application and act as </w:t>
      </w:r>
      <w:r w:rsidR="009B05E1">
        <w:rPr>
          <w:rFonts w:ascii="Times New Roman" w:hAnsi="Times New Roman" w:cs="Times New Roman"/>
          <w:sz w:val="24"/>
          <w:szCs w:val="24"/>
        </w:rPr>
        <w:t xml:space="preserve">a </w:t>
      </w:r>
      <w:r w:rsidR="002D68E0">
        <w:rPr>
          <w:rFonts w:ascii="Times New Roman" w:hAnsi="Times New Roman" w:cs="Times New Roman"/>
          <w:sz w:val="24"/>
          <w:szCs w:val="24"/>
        </w:rPr>
        <w:t xml:space="preserve">blueprint to </w:t>
      </w:r>
      <w:r w:rsidR="004375D4">
        <w:rPr>
          <w:rFonts w:ascii="Times New Roman" w:hAnsi="Times New Roman" w:cs="Times New Roman"/>
          <w:sz w:val="24"/>
          <w:szCs w:val="24"/>
        </w:rPr>
        <w:t>implement</w:t>
      </w:r>
      <w:r w:rsidR="000A1C69">
        <w:rPr>
          <w:rFonts w:ascii="Times New Roman" w:hAnsi="Times New Roman" w:cs="Times New Roman"/>
          <w:sz w:val="24"/>
          <w:szCs w:val="24"/>
        </w:rPr>
        <w:t xml:space="preserve"> the software.</w:t>
      </w:r>
    </w:p>
    <w:p w14:paraId="2B6EE49A" w14:textId="6BCBAC0B" w:rsidR="00E56328" w:rsidRDefault="00637FD7" w:rsidP="00C518AD">
      <w:pPr>
        <w:spacing w:after="0" w:line="480" w:lineRule="auto"/>
        <w:jc w:val="center"/>
        <w:rPr>
          <w:rFonts w:ascii="Times New Roman" w:hAnsi="Times New Roman" w:cs="Times New Roman"/>
          <w:b/>
          <w:sz w:val="24"/>
          <w:szCs w:val="24"/>
        </w:rPr>
      </w:pPr>
      <w:r w:rsidRPr="00EC1706">
        <w:rPr>
          <w:rFonts w:ascii="Times New Roman" w:hAnsi="Times New Roman" w:cs="Times New Roman"/>
          <w:b/>
          <w:sz w:val="24"/>
          <w:szCs w:val="24"/>
        </w:rPr>
        <w:t>O</w:t>
      </w:r>
      <w:r w:rsidR="00BC12BA" w:rsidRPr="00EC1706">
        <w:rPr>
          <w:rFonts w:ascii="Times New Roman" w:hAnsi="Times New Roman" w:cs="Times New Roman"/>
          <w:b/>
          <w:sz w:val="24"/>
          <w:szCs w:val="24"/>
        </w:rPr>
        <w:t>bject Oriented Analysis and Design</w:t>
      </w:r>
    </w:p>
    <w:p w14:paraId="1ECF3C44" w14:textId="383E6C4D" w:rsidR="00637FD7" w:rsidRPr="00E56328" w:rsidRDefault="008121E6" w:rsidP="00E56328">
      <w:pPr>
        <w:spacing w:after="0" w:line="480" w:lineRule="auto"/>
        <w:ind w:firstLine="720"/>
        <w:rPr>
          <w:rFonts w:ascii="Times New Roman" w:hAnsi="Times New Roman" w:cs="Times New Roman"/>
          <w:b/>
          <w:sz w:val="24"/>
          <w:szCs w:val="24"/>
        </w:rPr>
      </w:pPr>
      <w:r w:rsidRPr="00646733">
        <w:rPr>
          <w:rFonts w:ascii="Times New Roman" w:hAnsi="Times New Roman" w:cs="Times New Roman"/>
          <w:sz w:val="24"/>
          <w:szCs w:val="24"/>
        </w:rPr>
        <w:t xml:space="preserve">In software engineering, </w:t>
      </w:r>
      <w:r w:rsidR="00206574">
        <w:rPr>
          <w:rFonts w:ascii="Times New Roman" w:hAnsi="Times New Roman" w:cs="Times New Roman"/>
          <w:sz w:val="24"/>
          <w:szCs w:val="24"/>
        </w:rPr>
        <w:t xml:space="preserve">Object </w:t>
      </w:r>
      <w:r w:rsidR="00637FD7" w:rsidRPr="00646733">
        <w:rPr>
          <w:rFonts w:ascii="Times New Roman" w:hAnsi="Times New Roman" w:cs="Times New Roman"/>
          <w:sz w:val="24"/>
          <w:szCs w:val="24"/>
        </w:rPr>
        <w:t>Oriented Analysis and Design (OOAD)</w:t>
      </w:r>
      <w:r w:rsidR="00637FD7" w:rsidRPr="006C2810">
        <w:rPr>
          <w:rFonts w:ascii="Times New Roman" w:hAnsi="Times New Roman" w:cs="Times New Roman"/>
          <w:color w:val="FF0000"/>
          <w:sz w:val="24"/>
          <w:szCs w:val="24"/>
        </w:rPr>
        <w:t xml:space="preserve"> </w:t>
      </w:r>
      <w:r w:rsidR="00BD3C54">
        <w:rPr>
          <w:rFonts w:ascii="Times New Roman" w:hAnsi="Times New Roman" w:cs="Times New Roman"/>
          <w:sz w:val="24"/>
          <w:szCs w:val="24"/>
        </w:rPr>
        <w:t>approach is important for successful planning and execution of web application</w:t>
      </w:r>
      <w:r w:rsidR="00307549">
        <w:rPr>
          <w:rFonts w:ascii="Times New Roman" w:hAnsi="Times New Roman" w:cs="Times New Roman"/>
          <w:sz w:val="24"/>
          <w:szCs w:val="24"/>
        </w:rPr>
        <w:t>s</w:t>
      </w:r>
      <w:r w:rsidR="00ED0576">
        <w:rPr>
          <w:rFonts w:ascii="Times New Roman" w:hAnsi="Times New Roman" w:cs="Times New Roman"/>
          <w:sz w:val="24"/>
          <w:szCs w:val="24"/>
        </w:rPr>
        <w:t>,</w:t>
      </w:r>
      <w:r w:rsidR="00307549">
        <w:rPr>
          <w:rFonts w:ascii="Times New Roman" w:hAnsi="Times New Roman" w:cs="Times New Roman"/>
          <w:sz w:val="24"/>
          <w:szCs w:val="24"/>
        </w:rPr>
        <w:t xml:space="preserve"> which can function efficiently</w:t>
      </w:r>
      <w:r w:rsidR="00BD3C54">
        <w:rPr>
          <w:rFonts w:ascii="Times New Roman" w:hAnsi="Times New Roman" w:cs="Times New Roman"/>
          <w:sz w:val="24"/>
          <w:szCs w:val="24"/>
        </w:rPr>
        <w:t xml:space="preserve"> over</w:t>
      </w:r>
      <w:r w:rsidR="0022296B">
        <w:rPr>
          <w:rFonts w:ascii="Times New Roman" w:hAnsi="Times New Roman" w:cs="Times New Roman"/>
          <w:sz w:val="24"/>
          <w:szCs w:val="24"/>
        </w:rPr>
        <w:t xml:space="preserve"> a</w:t>
      </w:r>
      <w:r w:rsidR="00BD3C54">
        <w:rPr>
          <w:rFonts w:ascii="Times New Roman" w:hAnsi="Times New Roman" w:cs="Times New Roman"/>
          <w:sz w:val="24"/>
          <w:szCs w:val="24"/>
        </w:rPr>
        <w:t xml:space="preserve"> long </w:t>
      </w:r>
      <w:r w:rsidR="00307549">
        <w:rPr>
          <w:rFonts w:ascii="Times New Roman" w:hAnsi="Times New Roman" w:cs="Times New Roman"/>
          <w:sz w:val="24"/>
          <w:szCs w:val="24"/>
        </w:rPr>
        <w:t>period of time</w:t>
      </w:r>
      <w:r w:rsidR="00BD3C54">
        <w:rPr>
          <w:rFonts w:ascii="Times New Roman" w:hAnsi="Times New Roman" w:cs="Times New Roman"/>
          <w:sz w:val="24"/>
          <w:szCs w:val="24"/>
        </w:rPr>
        <w:t>. OOAD approach requires clear understanding of requirements</w:t>
      </w:r>
      <w:r w:rsidR="00ED0576">
        <w:rPr>
          <w:rFonts w:ascii="Times New Roman" w:hAnsi="Times New Roman" w:cs="Times New Roman"/>
          <w:sz w:val="24"/>
          <w:szCs w:val="24"/>
        </w:rPr>
        <w:t xml:space="preserve"> to</w:t>
      </w:r>
      <w:r w:rsidR="00BD3C54">
        <w:rPr>
          <w:rFonts w:ascii="Times New Roman" w:hAnsi="Times New Roman" w:cs="Times New Roman"/>
          <w:sz w:val="24"/>
          <w:szCs w:val="24"/>
        </w:rPr>
        <w:t xml:space="preserve"> develop design models </w:t>
      </w:r>
      <w:r w:rsidR="00FC174B">
        <w:rPr>
          <w:rFonts w:ascii="Times New Roman" w:hAnsi="Times New Roman" w:cs="Times New Roman"/>
          <w:sz w:val="24"/>
          <w:szCs w:val="24"/>
        </w:rPr>
        <w:t>and</w:t>
      </w:r>
      <w:r w:rsidR="00BD3C54">
        <w:rPr>
          <w:rFonts w:ascii="Times New Roman" w:hAnsi="Times New Roman" w:cs="Times New Roman"/>
          <w:sz w:val="24"/>
          <w:szCs w:val="24"/>
        </w:rPr>
        <w:t xml:space="preserve"> implement the application </w:t>
      </w:r>
      <w:r w:rsidR="00FA530B">
        <w:rPr>
          <w:rFonts w:ascii="Times New Roman" w:hAnsi="Times New Roman" w:cs="Times New Roman"/>
          <w:sz w:val="24"/>
          <w:szCs w:val="24"/>
        </w:rPr>
        <w:t>based on</w:t>
      </w:r>
      <w:r w:rsidR="004702F4">
        <w:rPr>
          <w:rFonts w:ascii="Times New Roman" w:hAnsi="Times New Roman" w:cs="Times New Roman"/>
          <w:sz w:val="24"/>
          <w:szCs w:val="24"/>
        </w:rPr>
        <w:t xml:space="preserve"> design models</w:t>
      </w:r>
      <w:r w:rsidR="001452BA">
        <w:rPr>
          <w:rFonts w:ascii="Times New Roman" w:hAnsi="Times New Roman" w:cs="Times New Roman"/>
          <w:sz w:val="24"/>
          <w:szCs w:val="24"/>
        </w:rPr>
        <w:t xml:space="preserve"> [6]</w:t>
      </w:r>
      <w:r w:rsidR="004702F4">
        <w:rPr>
          <w:rFonts w:ascii="Times New Roman" w:hAnsi="Times New Roman" w:cs="Times New Roman"/>
          <w:sz w:val="24"/>
          <w:szCs w:val="24"/>
        </w:rPr>
        <w:t>.</w:t>
      </w:r>
      <w:r w:rsidR="00867476">
        <w:rPr>
          <w:rFonts w:ascii="Times New Roman" w:hAnsi="Times New Roman" w:cs="Times New Roman"/>
          <w:sz w:val="24"/>
          <w:szCs w:val="24"/>
        </w:rPr>
        <w:t xml:space="preserve"> </w:t>
      </w:r>
    </w:p>
    <w:p w14:paraId="6941F9E5" w14:textId="72D43FE2" w:rsidR="003502C6" w:rsidRPr="00A60C9B" w:rsidRDefault="00250D26" w:rsidP="00B4226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f</w:t>
      </w:r>
      <w:r w:rsidR="00867476">
        <w:rPr>
          <w:rFonts w:ascii="Times New Roman" w:hAnsi="Times New Roman" w:cs="Times New Roman"/>
          <w:sz w:val="24"/>
          <w:szCs w:val="24"/>
        </w:rPr>
        <w:t xml:space="preserve">irst step of </w:t>
      </w:r>
      <w:r w:rsidR="00864418">
        <w:rPr>
          <w:rFonts w:ascii="Times New Roman" w:hAnsi="Times New Roman" w:cs="Times New Roman"/>
          <w:sz w:val="24"/>
          <w:szCs w:val="24"/>
        </w:rPr>
        <w:t>software development lifecycle is to gather requirement</w:t>
      </w:r>
      <w:r w:rsidR="00733CD1">
        <w:rPr>
          <w:rFonts w:ascii="Times New Roman" w:hAnsi="Times New Roman" w:cs="Times New Roman"/>
          <w:sz w:val="24"/>
          <w:szCs w:val="24"/>
        </w:rPr>
        <w:t>s</w:t>
      </w:r>
      <w:r w:rsidR="00864418">
        <w:rPr>
          <w:rFonts w:ascii="Times New Roman" w:hAnsi="Times New Roman" w:cs="Times New Roman"/>
          <w:sz w:val="24"/>
          <w:szCs w:val="24"/>
        </w:rPr>
        <w:t xml:space="preserve"> from stakeholders or describe </w:t>
      </w:r>
      <w:r w:rsidR="00733CD1">
        <w:rPr>
          <w:rFonts w:ascii="Times New Roman" w:hAnsi="Times New Roman" w:cs="Times New Roman"/>
          <w:sz w:val="24"/>
          <w:szCs w:val="24"/>
        </w:rPr>
        <w:t xml:space="preserve">a </w:t>
      </w:r>
      <w:r w:rsidR="00864418">
        <w:rPr>
          <w:rFonts w:ascii="Times New Roman" w:hAnsi="Times New Roman" w:cs="Times New Roman"/>
          <w:sz w:val="24"/>
          <w:szCs w:val="24"/>
        </w:rPr>
        <w:t xml:space="preserve">problem statement of software to be built. The output of </w:t>
      </w:r>
      <w:r w:rsidR="009C6BEC">
        <w:rPr>
          <w:rFonts w:ascii="Times New Roman" w:hAnsi="Times New Roman" w:cs="Times New Roman"/>
          <w:sz w:val="24"/>
          <w:szCs w:val="24"/>
        </w:rPr>
        <w:t xml:space="preserve">the </w:t>
      </w:r>
      <w:r w:rsidR="00864418">
        <w:rPr>
          <w:rFonts w:ascii="Times New Roman" w:hAnsi="Times New Roman" w:cs="Times New Roman"/>
          <w:sz w:val="24"/>
          <w:szCs w:val="24"/>
        </w:rPr>
        <w:t>requirement phase of software engineering is Software Requirement Specification (SRS)</w:t>
      </w:r>
      <w:r w:rsidR="00946BFA">
        <w:rPr>
          <w:rFonts w:ascii="Times New Roman" w:hAnsi="Times New Roman" w:cs="Times New Roman"/>
          <w:sz w:val="24"/>
          <w:szCs w:val="24"/>
        </w:rPr>
        <w:t>,</w:t>
      </w:r>
      <w:r w:rsidR="00864418">
        <w:rPr>
          <w:rFonts w:ascii="Times New Roman" w:hAnsi="Times New Roman" w:cs="Times New Roman"/>
          <w:sz w:val="24"/>
          <w:szCs w:val="24"/>
        </w:rPr>
        <w:t xml:space="preserve"> also known as Requirement Analysis Document (RAD)</w:t>
      </w:r>
      <w:r w:rsidR="00DC19A6">
        <w:rPr>
          <w:rFonts w:ascii="Times New Roman" w:hAnsi="Times New Roman" w:cs="Times New Roman"/>
          <w:sz w:val="24"/>
          <w:szCs w:val="24"/>
        </w:rPr>
        <w:t xml:space="preserve">. </w:t>
      </w:r>
      <w:r w:rsidR="00A60C9B">
        <w:rPr>
          <w:rFonts w:ascii="Times New Roman" w:hAnsi="Times New Roman" w:cs="Times New Roman"/>
          <w:sz w:val="24"/>
          <w:szCs w:val="24"/>
        </w:rPr>
        <w:t>RAD</w:t>
      </w:r>
      <w:r w:rsidR="00237751" w:rsidRPr="00237751">
        <w:rPr>
          <w:rFonts w:ascii="Times New Roman" w:hAnsi="Times New Roman" w:cs="Times New Roman"/>
          <w:sz w:val="24"/>
          <w:szCs w:val="24"/>
        </w:rPr>
        <w:t xml:space="preserve"> document lays a foundation for software </w:t>
      </w:r>
      <w:r w:rsidR="009523EB">
        <w:rPr>
          <w:rFonts w:ascii="Times New Roman" w:hAnsi="Times New Roman" w:cs="Times New Roman"/>
          <w:sz w:val="24"/>
          <w:szCs w:val="24"/>
        </w:rPr>
        <w:t>design and implementation</w:t>
      </w:r>
      <w:r w:rsidR="00B02DFA">
        <w:rPr>
          <w:rFonts w:ascii="Times New Roman" w:hAnsi="Times New Roman" w:cs="Times New Roman"/>
          <w:sz w:val="24"/>
          <w:szCs w:val="24"/>
        </w:rPr>
        <w:t>,</w:t>
      </w:r>
      <w:r w:rsidR="00B921DB">
        <w:rPr>
          <w:rFonts w:ascii="Times New Roman" w:hAnsi="Times New Roman" w:cs="Times New Roman"/>
          <w:sz w:val="24"/>
          <w:szCs w:val="24"/>
        </w:rPr>
        <w:t xml:space="preserve"> and</w:t>
      </w:r>
      <w:r w:rsidR="00B02DFA">
        <w:rPr>
          <w:rFonts w:ascii="Times New Roman" w:hAnsi="Times New Roman" w:cs="Times New Roman"/>
          <w:sz w:val="24"/>
          <w:szCs w:val="24"/>
        </w:rPr>
        <w:t xml:space="preserve"> it</w:t>
      </w:r>
      <w:r w:rsidR="00484B60">
        <w:rPr>
          <w:rFonts w:ascii="Times New Roman" w:hAnsi="Times New Roman" w:cs="Times New Roman"/>
          <w:sz w:val="24"/>
          <w:szCs w:val="24"/>
        </w:rPr>
        <w:t xml:space="preserve"> describe</w:t>
      </w:r>
      <w:r w:rsidR="00B02DFA">
        <w:rPr>
          <w:rFonts w:ascii="Times New Roman" w:hAnsi="Times New Roman" w:cs="Times New Roman"/>
          <w:sz w:val="24"/>
          <w:szCs w:val="24"/>
        </w:rPr>
        <w:t>s</w:t>
      </w:r>
      <w:r w:rsidR="00C77536">
        <w:rPr>
          <w:rFonts w:ascii="Times New Roman" w:hAnsi="Times New Roman" w:cs="Times New Roman"/>
          <w:sz w:val="24"/>
          <w:szCs w:val="24"/>
        </w:rPr>
        <w:t xml:space="preserve"> </w:t>
      </w:r>
      <w:r w:rsidR="00B921DB">
        <w:rPr>
          <w:rFonts w:ascii="Times New Roman" w:hAnsi="Times New Roman" w:cs="Times New Roman"/>
          <w:sz w:val="24"/>
          <w:szCs w:val="24"/>
        </w:rPr>
        <w:t xml:space="preserve">the </w:t>
      </w:r>
      <w:r w:rsidR="00C77536">
        <w:rPr>
          <w:rFonts w:ascii="Times New Roman" w:hAnsi="Times New Roman" w:cs="Times New Roman"/>
          <w:sz w:val="24"/>
          <w:szCs w:val="24"/>
        </w:rPr>
        <w:t xml:space="preserve">functional and non-functional requirements of the software. It includes </w:t>
      </w:r>
      <w:r w:rsidR="001851CF">
        <w:rPr>
          <w:rFonts w:ascii="Times New Roman" w:hAnsi="Times New Roman" w:cs="Times New Roman"/>
          <w:sz w:val="24"/>
          <w:szCs w:val="24"/>
        </w:rPr>
        <w:t>UML</w:t>
      </w:r>
      <w:r w:rsidR="00C77536" w:rsidRPr="00D36D77">
        <w:rPr>
          <w:rFonts w:ascii="Times New Roman" w:hAnsi="Times New Roman" w:cs="Times New Roman"/>
          <w:sz w:val="24"/>
          <w:szCs w:val="24"/>
        </w:rPr>
        <w:t xml:space="preserve"> </w:t>
      </w:r>
      <w:r w:rsidR="00C77536">
        <w:rPr>
          <w:rFonts w:ascii="Times New Roman" w:hAnsi="Times New Roman" w:cs="Times New Roman"/>
          <w:sz w:val="24"/>
          <w:szCs w:val="24"/>
        </w:rPr>
        <w:t xml:space="preserve">diagrams </w:t>
      </w:r>
      <w:r w:rsidR="004F7AD6">
        <w:rPr>
          <w:rFonts w:ascii="Times New Roman" w:hAnsi="Times New Roman" w:cs="Times New Roman"/>
          <w:sz w:val="24"/>
          <w:szCs w:val="24"/>
        </w:rPr>
        <w:t>such as</w:t>
      </w:r>
      <w:r w:rsidR="00C77536">
        <w:rPr>
          <w:rFonts w:ascii="Times New Roman" w:hAnsi="Times New Roman" w:cs="Times New Roman"/>
          <w:sz w:val="24"/>
          <w:szCs w:val="24"/>
        </w:rPr>
        <w:t xml:space="preserve"> use cases</w:t>
      </w:r>
      <w:r w:rsidR="007C7483">
        <w:rPr>
          <w:rFonts w:ascii="Times New Roman" w:hAnsi="Times New Roman" w:cs="Times New Roman"/>
          <w:sz w:val="24"/>
          <w:szCs w:val="24"/>
        </w:rPr>
        <w:t xml:space="preserve"> model</w:t>
      </w:r>
      <w:r w:rsidR="00A74FAF">
        <w:rPr>
          <w:rFonts w:ascii="Times New Roman" w:hAnsi="Times New Roman" w:cs="Times New Roman"/>
          <w:sz w:val="24"/>
          <w:szCs w:val="24"/>
        </w:rPr>
        <w:t>s</w:t>
      </w:r>
      <w:r w:rsidR="00C77536">
        <w:rPr>
          <w:rFonts w:ascii="Times New Roman" w:hAnsi="Times New Roman" w:cs="Times New Roman"/>
          <w:sz w:val="24"/>
          <w:szCs w:val="24"/>
        </w:rPr>
        <w:t>, sequence</w:t>
      </w:r>
      <w:r w:rsidR="007C7483">
        <w:rPr>
          <w:rFonts w:ascii="Times New Roman" w:hAnsi="Times New Roman" w:cs="Times New Roman"/>
          <w:sz w:val="24"/>
          <w:szCs w:val="24"/>
        </w:rPr>
        <w:t xml:space="preserve"> diagram</w:t>
      </w:r>
      <w:r w:rsidR="00B66279">
        <w:rPr>
          <w:rFonts w:ascii="Times New Roman" w:hAnsi="Times New Roman" w:cs="Times New Roman"/>
          <w:sz w:val="24"/>
          <w:szCs w:val="24"/>
        </w:rPr>
        <w:t>s</w:t>
      </w:r>
      <w:r w:rsidR="0041453D">
        <w:rPr>
          <w:rFonts w:ascii="Times New Roman" w:hAnsi="Times New Roman" w:cs="Times New Roman"/>
          <w:sz w:val="24"/>
          <w:szCs w:val="24"/>
        </w:rPr>
        <w:t>, and</w:t>
      </w:r>
      <w:r w:rsidR="002C5E40">
        <w:rPr>
          <w:rFonts w:ascii="Times New Roman" w:hAnsi="Times New Roman" w:cs="Times New Roman"/>
          <w:sz w:val="24"/>
          <w:szCs w:val="24"/>
        </w:rPr>
        <w:t xml:space="preserve"> </w:t>
      </w:r>
      <w:r w:rsidR="00C77536">
        <w:rPr>
          <w:rFonts w:ascii="Times New Roman" w:hAnsi="Times New Roman" w:cs="Times New Roman"/>
          <w:sz w:val="24"/>
          <w:szCs w:val="24"/>
        </w:rPr>
        <w:t xml:space="preserve">class diagram to </w:t>
      </w:r>
      <w:r w:rsidR="00C77536" w:rsidRPr="0076526F">
        <w:rPr>
          <w:rFonts w:ascii="Times New Roman" w:hAnsi="Times New Roman" w:cs="Times New Roman"/>
          <w:color w:val="000000" w:themeColor="text1"/>
          <w:sz w:val="24"/>
          <w:szCs w:val="24"/>
        </w:rPr>
        <w:t xml:space="preserve">describe </w:t>
      </w:r>
      <w:r w:rsidR="00D137B6" w:rsidRPr="0076526F">
        <w:rPr>
          <w:rFonts w:ascii="Times New Roman" w:hAnsi="Times New Roman" w:cs="Times New Roman"/>
          <w:color w:val="000000" w:themeColor="text1"/>
          <w:sz w:val="24"/>
          <w:szCs w:val="24"/>
        </w:rPr>
        <w:t xml:space="preserve">the relationship between different modules of the application </w:t>
      </w:r>
      <w:r w:rsidR="009F6945" w:rsidRPr="0076526F">
        <w:rPr>
          <w:rFonts w:ascii="Times New Roman" w:hAnsi="Times New Roman" w:cs="Times New Roman"/>
          <w:color w:val="000000" w:themeColor="text1"/>
          <w:sz w:val="24"/>
          <w:szCs w:val="24"/>
        </w:rPr>
        <w:t>and user actions with</w:t>
      </w:r>
      <w:r w:rsidR="00C77536" w:rsidRPr="0076526F">
        <w:rPr>
          <w:rFonts w:ascii="Times New Roman" w:hAnsi="Times New Roman" w:cs="Times New Roman"/>
          <w:color w:val="000000" w:themeColor="text1"/>
          <w:sz w:val="24"/>
          <w:szCs w:val="24"/>
        </w:rPr>
        <w:t xml:space="preserve"> </w:t>
      </w:r>
      <w:r w:rsidR="009F6945" w:rsidRPr="0076526F">
        <w:rPr>
          <w:rFonts w:ascii="Times New Roman" w:hAnsi="Times New Roman" w:cs="Times New Roman"/>
          <w:color w:val="000000" w:themeColor="text1"/>
          <w:sz w:val="24"/>
          <w:szCs w:val="24"/>
        </w:rPr>
        <w:t>application interface</w:t>
      </w:r>
      <w:r w:rsidR="00C77536">
        <w:rPr>
          <w:rFonts w:ascii="Times New Roman" w:hAnsi="Times New Roman" w:cs="Times New Roman"/>
          <w:sz w:val="24"/>
          <w:szCs w:val="24"/>
        </w:rPr>
        <w:t>.</w:t>
      </w:r>
      <w:r w:rsidR="00673B50">
        <w:rPr>
          <w:rFonts w:ascii="Times New Roman" w:hAnsi="Times New Roman" w:cs="Times New Roman"/>
          <w:sz w:val="24"/>
          <w:szCs w:val="24"/>
        </w:rPr>
        <w:t xml:space="preserve"> </w:t>
      </w:r>
      <w:r w:rsidR="00603C38" w:rsidRPr="00A60C9B">
        <w:rPr>
          <w:rFonts w:ascii="Times New Roman" w:hAnsi="Times New Roman"/>
          <w:sz w:val="24"/>
          <w:szCs w:val="24"/>
        </w:rPr>
        <w:t xml:space="preserve">UML </w:t>
      </w:r>
      <w:r w:rsidR="00603C38">
        <w:rPr>
          <w:rFonts w:ascii="Times New Roman" w:hAnsi="Times New Roman"/>
          <w:sz w:val="24"/>
          <w:szCs w:val="24"/>
        </w:rPr>
        <w:t xml:space="preserve">diagrams </w:t>
      </w:r>
      <w:r w:rsidR="00603C38" w:rsidRPr="00A60C9B">
        <w:rPr>
          <w:rFonts w:ascii="Times New Roman" w:hAnsi="Times New Roman"/>
          <w:sz w:val="24"/>
          <w:szCs w:val="24"/>
        </w:rPr>
        <w:t xml:space="preserve">represent the </w:t>
      </w:r>
      <w:r w:rsidR="00603C38">
        <w:rPr>
          <w:rFonts w:ascii="Times New Roman" w:hAnsi="Times New Roman"/>
          <w:sz w:val="24"/>
          <w:szCs w:val="24"/>
        </w:rPr>
        <w:t>interaction between the user and the software system through tables and graphical representations</w:t>
      </w:r>
      <w:r w:rsidR="009C34D6">
        <w:rPr>
          <w:rFonts w:ascii="Times New Roman" w:hAnsi="Times New Roman" w:cs="Times New Roman"/>
          <w:sz w:val="24"/>
          <w:szCs w:val="24"/>
        </w:rPr>
        <w:t xml:space="preserve"> </w:t>
      </w:r>
      <w:r w:rsidR="002C758B" w:rsidRPr="00A60C9B">
        <w:rPr>
          <w:rFonts w:ascii="Times New Roman" w:hAnsi="Times New Roman" w:cs="Times New Roman"/>
          <w:sz w:val="24"/>
          <w:szCs w:val="24"/>
        </w:rPr>
        <w:t>[</w:t>
      </w:r>
      <w:r w:rsidR="001452BA" w:rsidRPr="00A60C9B">
        <w:rPr>
          <w:rFonts w:ascii="Times New Roman" w:hAnsi="Times New Roman" w:cs="Times New Roman"/>
          <w:sz w:val="24"/>
          <w:szCs w:val="24"/>
        </w:rPr>
        <w:t>7</w:t>
      </w:r>
      <w:r w:rsidR="00B046E8" w:rsidRPr="00A60C9B">
        <w:rPr>
          <w:rFonts w:ascii="Times New Roman" w:hAnsi="Times New Roman" w:cs="Times New Roman"/>
          <w:sz w:val="24"/>
          <w:szCs w:val="24"/>
        </w:rPr>
        <w:t>]</w:t>
      </w:r>
      <w:r w:rsidR="00405AD3" w:rsidRPr="00A60C9B">
        <w:rPr>
          <w:rFonts w:ascii="Times New Roman" w:hAnsi="Times New Roman" w:cs="Times New Roman"/>
          <w:sz w:val="24"/>
          <w:szCs w:val="24"/>
        </w:rPr>
        <w:t>.</w:t>
      </w:r>
      <w:r w:rsidR="00D36D77" w:rsidRPr="00A60C9B">
        <w:rPr>
          <w:rFonts w:ascii="Times New Roman" w:hAnsi="Times New Roman" w:cs="Times New Roman"/>
          <w:sz w:val="24"/>
          <w:szCs w:val="24"/>
        </w:rPr>
        <w:t xml:space="preserve"> </w:t>
      </w:r>
      <w:r w:rsidR="008945DF">
        <w:rPr>
          <w:rFonts w:ascii="Times New Roman" w:hAnsi="Times New Roman" w:cs="Times New Roman"/>
          <w:sz w:val="24"/>
          <w:szCs w:val="24"/>
        </w:rPr>
        <w:t>The</w:t>
      </w:r>
      <w:r w:rsidR="00743195">
        <w:rPr>
          <w:rFonts w:ascii="Times New Roman" w:hAnsi="Times New Roman" w:cs="Times New Roman"/>
          <w:sz w:val="24"/>
          <w:szCs w:val="24"/>
        </w:rPr>
        <w:t>se</w:t>
      </w:r>
      <w:r w:rsidR="008945DF">
        <w:rPr>
          <w:rFonts w:ascii="Times New Roman" w:hAnsi="Times New Roman" w:cs="Times New Roman"/>
          <w:sz w:val="24"/>
          <w:szCs w:val="24"/>
        </w:rPr>
        <w:t xml:space="preserve"> </w:t>
      </w:r>
      <w:r w:rsidR="008945DF">
        <w:rPr>
          <w:rFonts w:ascii="Times New Roman" w:hAnsi="Times New Roman" w:cs="Times New Roman"/>
          <w:sz w:val="24"/>
          <w:szCs w:val="24"/>
        </w:rPr>
        <w:lastRenderedPageBreak/>
        <w:t>d</w:t>
      </w:r>
      <w:r w:rsidR="0092572E">
        <w:rPr>
          <w:rFonts w:ascii="Times New Roman" w:hAnsi="Times New Roman" w:cs="Times New Roman"/>
          <w:sz w:val="24"/>
          <w:szCs w:val="24"/>
        </w:rPr>
        <w:t>iagrams</w:t>
      </w:r>
      <w:r w:rsidR="00D13A8E" w:rsidRPr="00A60C9B">
        <w:rPr>
          <w:rFonts w:ascii="Times New Roman" w:hAnsi="Times New Roman" w:cs="Times New Roman"/>
          <w:sz w:val="24"/>
          <w:szCs w:val="24"/>
        </w:rPr>
        <w:t xml:space="preserve"> help to understand and</w:t>
      </w:r>
      <w:r w:rsidR="009C34D6">
        <w:rPr>
          <w:rFonts w:ascii="Times New Roman" w:hAnsi="Times New Roman" w:cs="Times New Roman"/>
          <w:sz w:val="24"/>
          <w:szCs w:val="24"/>
        </w:rPr>
        <w:t xml:space="preserve"> visualize the user interface and actions that can be </w:t>
      </w:r>
      <w:r w:rsidR="007948D2">
        <w:rPr>
          <w:rFonts w:ascii="Times New Roman" w:hAnsi="Times New Roman" w:cs="Times New Roman"/>
          <w:sz w:val="24"/>
          <w:szCs w:val="24"/>
        </w:rPr>
        <w:t>performed</w:t>
      </w:r>
      <w:r w:rsidR="009C34D6">
        <w:rPr>
          <w:rFonts w:ascii="Times New Roman" w:hAnsi="Times New Roman" w:cs="Times New Roman"/>
          <w:sz w:val="24"/>
          <w:szCs w:val="24"/>
        </w:rPr>
        <w:t xml:space="preserve"> to achieve expected results</w:t>
      </w:r>
      <w:r w:rsidR="00A95380">
        <w:rPr>
          <w:rFonts w:ascii="Times New Roman" w:hAnsi="Times New Roman" w:cs="Times New Roman"/>
          <w:sz w:val="24"/>
          <w:szCs w:val="24"/>
        </w:rPr>
        <w:t xml:space="preserve">. </w:t>
      </w:r>
      <w:r w:rsidR="00322373">
        <w:rPr>
          <w:rFonts w:ascii="Times New Roman" w:hAnsi="Times New Roman" w:cs="Times New Roman"/>
          <w:sz w:val="24"/>
          <w:szCs w:val="24"/>
        </w:rPr>
        <w:t>The following</w:t>
      </w:r>
      <w:r w:rsidR="002A2D10" w:rsidRPr="00A60C9B">
        <w:rPr>
          <w:rFonts w:ascii="Times New Roman" w:hAnsi="Times New Roman" w:cs="Times New Roman"/>
          <w:sz w:val="24"/>
          <w:szCs w:val="24"/>
        </w:rPr>
        <w:t xml:space="preserve"> section</w:t>
      </w:r>
      <w:r w:rsidR="00CB3D64" w:rsidRPr="00A60C9B">
        <w:rPr>
          <w:rFonts w:ascii="Times New Roman" w:hAnsi="Times New Roman" w:cs="Times New Roman"/>
          <w:sz w:val="24"/>
          <w:szCs w:val="24"/>
        </w:rPr>
        <w:t>s</w:t>
      </w:r>
      <w:r w:rsidR="002A2D10" w:rsidRPr="00A60C9B">
        <w:rPr>
          <w:rFonts w:ascii="Times New Roman" w:hAnsi="Times New Roman" w:cs="Times New Roman"/>
          <w:sz w:val="24"/>
          <w:szCs w:val="24"/>
        </w:rPr>
        <w:t xml:space="preserve"> </w:t>
      </w:r>
      <w:r w:rsidR="00CB3D64" w:rsidRPr="00A60C9B">
        <w:rPr>
          <w:rFonts w:ascii="Times New Roman" w:hAnsi="Times New Roman" w:cs="Times New Roman"/>
          <w:sz w:val="24"/>
          <w:szCs w:val="24"/>
        </w:rPr>
        <w:t xml:space="preserve">describe the </w:t>
      </w:r>
      <w:r w:rsidR="00165EBC">
        <w:rPr>
          <w:rFonts w:ascii="Times New Roman" w:hAnsi="Times New Roman" w:cs="Times New Roman"/>
          <w:sz w:val="24"/>
          <w:szCs w:val="24"/>
        </w:rPr>
        <w:t>requirement analysis</w:t>
      </w:r>
      <w:r w:rsidR="00F9555E" w:rsidRPr="00A60C9B">
        <w:rPr>
          <w:rFonts w:ascii="Times New Roman" w:hAnsi="Times New Roman" w:cs="Times New Roman"/>
          <w:sz w:val="24"/>
          <w:szCs w:val="24"/>
        </w:rPr>
        <w:t xml:space="preserve"> </w:t>
      </w:r>
      <w:r w:rsidR="00165EBC">
        <w:rPr>
          <w:rFonts w:ascii="Times New Roman" w:hAnsi="Times New Roman" w:cs="Times New Roman"/>
          <w:sz w:val="24"/>
          <w:szCs w:val="24"/>
        </w:rPr>
        <w:t>and design using UML models for Travel Helper application.</w:t>
      </w:r>
      <w:r w:rsidR="00F9555E" w:rsidRPr="00A60C9B">
        <w:rPr>
          <w:rFonts w:ascii="Times New Roman" w:hAnsi="Times New Roman" w:cs="Times New Roman"/>
          <w:sz w:val="24"/>
          <w:szCs w:val="24"/>
        </w:rPr>
        <w:t xml:space="preserve"> </w:t>
      </w:r>
    </w:p>
    <w:p w14:paraId="231CBE87" w14:textId="093BB8E4" w:rsidR="00CA1ADA" w:rsidRPr="001B7A47" w:rsidRDefault="006108A1" w:rsidP="004C39F8">
      <w:pPr>
        <w:spacing w:after="0" w:line="480" w:lineRule="auto"/>
        <w:rPr>
          <w:rFonts w:ascii="Times New Roman" w:hAnsi="Times New Roman" w:cs="Times New Roman"/>
          <w:sz w:val="24"/>
          <w:szCs w:val="24"/>
        </w:rPr>
      </w:pPr>
      <w:r>
        <w:rPr>
          <w:rFonts w:ascii="Times New Roman" w:hAnsi="Times New Roman" w:cs="Times New Roman"/>
          <w:b/>
          <w:sz w:val="24"/>
          <w:szCs w:val="24"/>
        </w:rPr>
        <w:t>Functional and Non-</w:t>
      </w:r>
      <w:r w:rsidR="00CA1ADA" w:rsidRPr="00CA1ADA">
        <w:rPr>
          <w:rFonts w:ascii="Times New Roman" w:hAnsi="Times New Roman" w:cs="Times New Roman"/>
          <w:b/>
          <w:sz w:val="24"/>
          <w:szCs w:val="24"/>
        </w:rPr>
        <w:t>Functional Requirement</w:t>
      </w:r>
    </w:p>
    <w:p w14:paraId="20C60FF2" w14:textId="1B243C92" w:rsidR="00C631AB" w:rsidRPr="00161844" w:rsidRDefault="00097681" w:rsidP="004C39F8">
      <w:pPr>
        <w:spacing w:after="0" w:line="480" w:lineRule="auto"/>
        <w:ind w:firstLine="720"/>
        <w:rPr>
          <w:rFonts w:ascii="Times New Roman" w:hAnsi="Times New Roman" w:cs="Times New Roman"/>
          <w:b/>
          <w:color w:val="0070C0"/>
          <w:sz w:val="24"/>
          <w:szCs w:val="24"/>
        </w:rPr>
      </w:pPr>
      <w:r w:rsidRPr="00F3578F">
        <w:rPr>
          <w:rFonts w:ascii="Times New Roman" w:hAnsi="Times New Roman" w:cs="Times New Roman"/>
          <w:color w:val="000000" w:themeColor="text1"/>
          <w:sz w:val="24"/>
          <w:szCs w:val="24"/>
        </w:rPr>
        <w:t>Requirement analysis is performed to document the functional and non-functional requirements of the application.</w:t>
      </w:r>
      <w:r w:rsidR="005E4EA7" w:rsidRPr="00F3578F">
        <w:rPr>
          <w:rFonts w:ascii="Times New Roman" w:hAnsi="Times New Roman" w:cs="Times New Roman"/>
          <w:color w:val="000000" w:themeColor="text1"/>
          <w:sz w:val="24"/>
          <w:szCs w:val="24"/>
        </w:rPr>
        <w:t xml:space="preserve"> </w:t>
      </w:r>
      <w:r w:rsidR="000F2A79">
        <w:rPr>
          <w:rFonts w:ascii="Times New Roman" w:hAnsi="Times New Roman" w:cs="Times New Roman"/>
          <w:color w:val="000000" w:themeColor="text1"/>
          <w:sz w:val="24"/>
          <w:szCs w:val="24"/>
        </w:rPr>
        <w:t>The s</w:t>
      </w:r>
      <w:r w:rsidR="000F2A79">
        <w:rPr>
          <w:rFonts w:ascii="Times New Roman" w:hAnsi="Times New Roman" w:cs="Times New Roman"/>
          <w:sz w:val="24"/>
          <w:szCs w:val="24"/>
        </w:rPr>
        <w:t xml:space="preserve">ystem design </w:t>
      </w:r>
      <w:r w:rsidR="000F2A79" w:rsidRPr="000F2A79">
        <w:rPr>
          <w:rFonts w:ascii="Times New Roman" w:hAnsi="Times New Roman" w:cs="Times New Roman"/>
          <w:sz w:val="24"/>
          <w:szCs w:val="24"/>
        </w:rPr>
        <w:t>outlines</w:t>
      </w:r>
      <w:r w:rsidR="000F2A79" w:rsidRPr="00B13BD1">
        <w:rPr>
          <w:rFonts w:ascii="Times New Roman" w:hAnsi="Times New Roman" w:cs="Times New Roman"/>
          <w:color w:val="FF0000"/>
          <w:sz w:val="24"/>
          <w:szCs w:val="24"/>
        </w:rPr>
        <w:t xml:space="preserve"> </w:t>
      </w:r>
      <w:r w:rsidR="000F2A79">
        <w:rPr>
          <w:rFonts w:ascii="Times New Roman" w:hAnsi="Times New Roman" w:cs="Times New Roman"/>
          <w:sz w:val="24"/>
          <w:szCs w:val="24"/>
        </w:rPr>
        <w:t>a plan to im</w:t>
      </w:r>
      <w:r w:rsidR="0041453D">
        <w:rPr>
          <w:rFonts w:ascii="Times New Roman" w:hAnsi="Times New Roman" w:cs="Times New Roman"/>
          <w:sz w:val="24"/>
          <w:szCs w:val="24"/>
        </w:rPr>
        <w:t>plement functional requirements;</w:t>
      </w:r>
      <w:r w:rsidR="000F2A79">
        <w:rPr>
          <w:rFonts w:ascii="Times New Roman" w:hAnsi="Times New Roman" w:cs="Times New Roman"/>
          <w:sz w:val="24"/>
          <w:szCs w:val="24"/>
        </w:rPr>
        <w:t xml:space="preserve"> whereas</w:t>
      </w:r>
      <w:r w:rsidR="0041453D">
        <w:rPr>
          <w:rFonts w:ascii="Times New Roman" w:hAnsi="Times New Roman" w:cs="Times New Roman"/>
          <w:sz w:val="24"/>
          <w:szCs w:val="24"/>
        </w:rPr>
        <w:t>,</w:t>
      </w:r>
      <w:r w:rsidR="000F2A79">
        <w:rPr>
          <w:rFonts w:ascii="Times New Roman" w:hAnsi="Times New Roman" w:cs="Times New Roman"/>
          <w:sz w:val="24"/>
          <w:szCs w:val="24"/>
        </w:rPr>
        <w:t xml:space="preserve"> system architecture </w:t>
      </w:r>
      <w:r w:rsidR="004623AF">
        <w:rPr>
          <w:rFonts w:ascii="Times New Roman" w:hAnsi="Times New Roman" w:cs="Times New Roman"/>
          <w:sz w:val="24"/>
          <w:szCs w:val="24"/>
        </w:rPr>
        <w:t>outlines</w:t>
      </w:r>
      <w:r w:rsidR="000F2A79">
        <w:rPr>
          <w:rFonts w:ascii="Times New Roman" w:hAnsi="Times New Roman" w:cs="Times New Roman"/>
          <w:sz w:val="24"/>
          <w:szCs w:val="24"/>
        </w:rPr>
        <w:t xml:space="preserve"> a plan to implement non-functional requirement.</w:t>
      </w:r>
      <w:r w:rsidR="004623AF">
        <w:rPr>
          <w:rFonts w:ascii="Times New Roman" w:hAnsi="Times New Roman" w:cs="Times New Roman"/>
          <w:sz w:val="24"/>
          <w:szCs w:val="24"/>
        </w:rPr>
        <w:t xml:space="preserve"> </w:t>
      </w:r>
      <w:r w:rsidRPr="00F3578F">
        <w:rPr>
          <w:rFonts w:ascii="Times New Roman" w:hAnsi="Times New Roman" w:cs="Times New Roman"/>
          <w:color w:val="000000" w:themeColor="text1"/>
          <w:sz w:val="24"/>
          <w:szCs w:val="24"/>
        </w:rPr>
        <w:t>F</w:t>
      </w:r>
      <w:r w:rsidR="005E4EA7" w:rsidRPr="00F3578F">
        <w:rPr>
          <w:rFonts w:ascii="Times New Roman" w:hAnsi="Times New Roman" w:cs="Times New Roman"/>
          <w:color w:val="000000" w:themeColor="text1"/>
          <w:sz w:val="24"/>
          <w:szCs w:val="24"/>
        </w:rPr>
        <w:t>unctional requirements</w:t>
      </w:r>
      <w:r w:rsidR="00D654E7">
        <w:rPr>
          <w:rFonts w:ascii="Times New Roman" w:hAnsi="Times New Roman" w:cs="Times New Roman"/>
          <w:color w:val="000000" w:themeColor="text1"/>
          <w:sz w:val="24"/>
          <w:szCs w:val="24"/>
        </w:rPr>
        <w:t xml:space="preserve"> </w:t>
      </w:r>
      <w:r w:rsidR="00D654E7">
        <w:rPr>
          <w:rFonts w:ascii="Times New Roman" w:hAnsi="Times New Roman" w:cs="Times New Roman"/>
          <w:sz w:val="24"/>
          <w:szCs w:val="24"/>
        </w:rPr>
        <w:t>capture the working requirements of the software</w:t>
      </w:r>
      <w:r w:rsidR="005E4EA7" w:rsidRPr="00F3578F">
        <w:rPr>
          <w:rFonts w:ascii="Times New Roman" w:hAnsi="Times New Roman" w:cs="Times New Roman"/>
          <w:color w:val="000000" w:themeColor="text1"/>
          <w:sz w:val="24"/>
          <w:szCs w:val="24"/>
        </w:rPr>
        <w:t xml:space="preserve"> </w:t>
      </w:r>
      <w:r w:rsidR="00D654E7">
        <w:rPr>
          <w:rFonts w:ascii="Times New Roman" w:hAnsi="Times New Roman" w:cs="Times New Roman"/>
          <w:color w:val="000000" w:themeColor="text1"/>
          <w:sz w:val="24"/>
          <w:szCs w:val="24"/>
        </w:rPr>
        <w:t xml:space="preserve">and </w:t>
      </w:r>
      <w:r w:rsidR="00E577EF">
        <w:rPr>
          <w:rFonts w:ascii="Times New Roman" w:hAnsi="Times New Roman" w:cs="Times New Roman"/>
          <w:color w:val="000000" w:themeColor="text1"/>
          <w:sz w:val="24"/>
          <w:szCs w:val="24"/>
        </w:rPr>
        <w:t>illustrate the expected functionality of the system</w:t>
      </w:r>
      <w:r w:rsidR="00042996">
        <w:rPr>
          <w:rFonts w:ascii="Times New Roman" w:hAnsi="Times New Roman" w:cs="Times New Roman"/>
          <w:sz w:val="24"/>
          <w:szCs w:val="24"/>
        </w:rPr>
        <w:t>.</w:t>
      </w:r>
      <w:r w:rsidR="00A07AA1">
        <w:rPr>
          <w:rFonts w:ascii="Times New Roman" w:hAnsi="Times New Roman" w:cs="Times New Roman"/>
          <w:sz w:val="24"/>
          <w:szCs w:val="24"/>
        </w:rPr>
        <w:t xml:space="preserve"> Functional requirements are described using use case models (see Appendix B).</w:t>
      </w:r>
      <w:r w:rsidR="00032457">
        <w:rPr>
          <w:rFonts w:ascii="Times New Roman" w:hAnsi="Times New Roman" w:cs="Times New Roman"/>
          <w:sz w:val="24"/>
          <w:szCs w:val="24"/>
        </w:rPr>
        <w:t xml:space="preserve"> </w:t>
      </w:r>
      <w:r w:rsidR="00617864">
        <w:rPr>
          <w:rFonts w:ascii="Times New Roman" w:hAnsi="Times New Roman" w:cs="Times New Roman"/>
          <w:sz w:val="24"/>
          <w:szCs w:val="24"/>
        </w:rPr>
        <w:t>Non-</w:t>
      </w:r>
      <w:r w:rsidR="00F90891">
        <w:rPr>
          <w:rFonts w:ascii="Times New Roman" w:hAnsi="Times New Roman" w:cs="Times New Roman"/>
          <w:sz w:val="24"/>
          <w:szCs w:val="24"/>
        </w:rPr>
        <w:t>f</w:t>
      </w:r>
      <w:r w:rsidR="007A4E89">
        <w:rPr>
          <w:rFonts w:ascii="Times New Roman" w:hAnsi="Times New Roman" w:cs="Times New Roman"/>
          <w:sz w:val="24"/>
          <w:szCs w:val="24"/>
        </w:rPr>
        <w:t xml:space="preserve">unctional requirements </w:t>
      </w:r>
      <w:r w:rsidR="00AB793A">
        <w:rPr>
          <w:rFonts w:ascii="Times New Roman" w:hAnsi="Times New Roman" w:cs="Times New Roman"/>
          <w:sz w:val="24"/>
          <w:szCs w:val="24"/>
        </w:rPr>
        <w:t>describe expected behaviour of the functio</w:t>
      </w:r>
      <w:r w:rsidR="00B20779">
        <w:rPr>
          <w:rFonts w:ascii="Times New Roman" w:hAnsi="Times New Roman" w:cs="Times New Roman"/>
          <w:sz w:val="24"/>
          <w:szCs w:val="24"/>
        </w:rPr>
        <w:t>nality specified for the system</w:t>
      </w:r>
      <w:r w:rsidR="0092344A">
        <w:rPr>
          <w:rFonts w:ascii="Times New Roman" w:hAnsi="Times New Roman" w:cs="Times New Roman"/>
          <w:sz w:val="24"/>
          <w:szCs w:val="24"/>
        </w:rPr>
        <w:t xml:space="preserve"> and</w:t>
      </w:r>
      <w:r w:rsidR="00C15E41">
        <w:rPr>
          <w:rFonts w:ascii="Times New Roman" w:hAnsi="Times New Roman" w:cs="Times New Roman"/>
          <w:sz w:val="24"/>
          <w:szCs w:val="24"/>
        </w:rPr>
        <w:t xml:space="preserve"> specif</w:t>
      </w:r>
      <w:r w:rsidR="00763CF5">
        <w:rPr>
          <w:rFonts w:ascii="Times New Roman" w:hAnsi="Times New Roman" w:cs="Times New Roman"/>
          <w:sz w:val="24"/>
          <w:szCs w:val="24"/>
        </w:rPr>
        <w:t>y</w:t>
      </w:r>
      <w:r w:rsidR="00AB793A">
        <w:rPr>
          <w:rFonts w:ascii="Times New Roman" w:hAnsi="Times New Roman" w:cs="Times New Roman"/>
          <w:sz w:val="24"/>
          <w:szCs w:val="24"/>
        </w:rPr>
        <w:t xml:space="preserve"> </w:t>
      </w:r>
      <w:r w:rsidR="00C15E41">
        <w:rPr>
          <w:rFonts w:ascii="Times New Roman" w:hAnsi="Times New Roman" w:cs="Times New Roman"/>
          <w:sz w:val="24"/>
          <w:szCs w:val="24"/>
        </w:rPr>
        <w:t xml:space="preserve">the </w:t>
      </w:r>
      <w:r w:rsidR="00AB793A">
        <w:rPr>
          <w:rFonts w:ascii="Times New Roman" w:hAnsi="Times New Roman" w:cs="Times New Roman"/>
          <w:sz w:val="24"/>
          <w:szCs w:val="24"/>
        </w:rPr>
        <w:t xml:space="preserve">design constraints and characteristics that need to be taken care of </w:t>
      </w:r>
      <w:r w:rsidR="0041453D">
        <w:rPr>
          <w:rFonts w:ascii="Times New Roman" w:hAnsi="Times New Roman" w:cs="Times New Roman"/>
          <w:sz w:val="24"/>
          <w:szCs w:val="24"/>
        </w:rPr>
        <w:t>for</w:t>
      </w:r>
      <w:r w:rsidR="00C15E41">
        <w:rPr>
          <w:rFonts w:ascii="Times New Roman" w:hAnsi="Times New Roman" w:cs="Times New Roman"/>
          <w:sz w:val="24"/>
          <w:szCs w:val="24"/>
        </w:rPr>
        <w:t xml:space="preserve"> satisfy</w:t>
      </w:r>
      <w:r w:rsidR="0041453D">
        <w:rPr>
          <w:rFonts w:ascii="Times New Roman" w:hAnsi="Times New Roman" w:cs="Times New Roman"/>
          <w:sz w:val="24"/>
          <w:szCs w:val="24"/>
        </w:rPr>
        <w:t>ing</w:t>
      </w:r>
      <w:r w:rsidR="00E5424B">
        <w:rPr>
          <w:rFonts w:ascii="Times New Roman" w:hAnsi="Times New Roman" w:cs="Times New Roman"/>
          <w:sz w:val="24"/>
          <w:szCs w:val="24"/>
        </w:rPr>
        <w:t xml:space="preserve"> the</w:t>
      </w:r>
      <w:r w:rsidR="00C15E41">
        <w:rPr>
          <w:rFonts w:ascii="Times New Roman" w:hAnsi="Times New Roman" w:cs="Times New Roman"/>
          <w:sz w:val="24"/>
          <w:szCs w:val="24"/>
        </w:rPr>
        <w:t xml:space="preserve"> user requirements</w:t>
      </w:r>
      <w:r w:rsidR="00AB793A">
        <w:rPr>
          <w:rFonts w:ascii="Times New Roman" w:hAnsi="Times New Roman" w:cs="Times New Roman"/>
          <w:sz w:val="24"/>
          <w:szCs w:val="24"/>
        </w:rPr>
        <w:t>.</w:t>
      </w:r>
      <w:r w:rsidR="00C15E41">
        <w:rPr>
          <w:rFonts w:ascii="Times New Roman" w:hAnsi="Times New Roman" w:cs="Times New Roman"/>
          <w:sz w:val="24"/>
          <w:szCs w:val="24"/>
        </w:rPr>
        <w:t xml:space="preserve"> </w:t>
      </w:r>
      <w:r w:rsidR="00E24EF0" w:rsidRPr="00E35091">
        <w:rPr>
          <w:rFonts w:ascii="Times New Roman" w:hAnsi="Times New Roman" w:cs="Times New Roman"/>
          <w:sz w:val="24"/>
          <w:szCs w:val="24"/>
        </w:rPr>
        <w:t>They</w:t>
      </w:r>
      <w:r w:rsidR="00C15E41" w:rsidRPr="00E24EF0">
        <w:rPr>
          <w:rFonts w:ascii="Times New Roman" w:hAnsi="Times New Roman" w:cs="Times New Roman"/>
          <w:color w:val="FF0000"/>
          <w:sz w:val="24"/>
          <w:szCs w:val="24"/>
        </w:rPr>
        <w:t xml:space="preserve"> </w:t>
      </w:r>
      <w:r w:rsidR="00C15E41">
        <w:rPr>
          <w:rFonts w:ascii="Times New Roman" w:hAnsi="Times New Roman" w:cs="Times New Roman"/>
          <w:sz w:val="24"/>
          <w:szCs w:val="24"/>
        </w:rPr>
        <w:t>specif</w:t>
      </w:r>
      <w:r w:rsidR="00E24EF0">
        <w:rPr>
          <w:rFonts w:ascii="Times New Roman" w:hAnsi="Times New Roman" w:cs="Times New Roman"/>
          <w:sz w:val="24"/>
          <w:szCs w:val="24"/>
        </w:rPr>
        <w:t>y</w:t>
      </w:r>
      <w:r w:rsidR="00C15E41">
        <w:rPr>
          <w:rFonts w:ascii="Times New Roman" w:hAnsi="Times New Roman" w:cs="Times New Roman"/>
          <w:sz w:val="24"/>
          <w:szCs w:val="24"/>
        </w:rPr>
        <w:t xml:space="preserve"> the behaviour of the system with respect to various quantifiable attributes </w:t>
      </w:r>
      <w:r w:rsidR="007675A3">
        <w:rPr>
          <w:rFonts w:ascii="Times New Roman" w:hAnsi="Times New Roman" w:cs="Times New Roman"/>
          <w:sz w:val="24"/>
          <w:szCs w:val="24"/>
        </w:rPr>
        <w:t>such as</w:t>
      </w:r>
      <w:r w:rsidR="00C15E41">
        <w:rPr>
          <w:rFonts w:ascii="Times New Roman" w:hAnsi="Times New Roman" w:cs="Times New Roman"/>
          <w:sz w:val="24"/>
          <w:szCs w:val="24"/>
        </w:rPr>
        <w:t xml:space="preserve"> performance, availability</w:t>
      </w:r>
      <w:r w:rsidR="00C15E41" w:rsidRPr="00E35091">
        <w:rPr>
          <w:rFonts w:ascii="Times New Roman" w:hAnsi="Times New Roman" w:cs="Times New Roman"/>
          <w:sz w:val="24"/>
          <w:szCs w:val="24"/>
        </w:rPr>
        <w:t>,</w:t>
      </w:r>
      <w:r w:rsidR="00C15E41" w:rsidRPr="007675A3">
        <w:rPr>
          <w:rFonts w:ascii="Times New Roman" w:hAnsi="Times New Roman" w:cs="Times New Roman"/>
          <w:b/>
          <w:color w:val="FF0000"/>
          <w:sz w:val="24"/>
          <w:szCs w:val="24"/>
        </w:rPr>
        <w:t xml:space="preserve"> </w:t>
      </w:r>
      <w:r w:rsidR="00E35091" w:rsidRPr="00E35091">
        <w:rPr>
          <w:rFonts w:ascii="Times New Roman" w:hAnsi="Times New Roman" w:cs="Times New Roman"/>
          <w:sz w:val="24"/>
          <w:szCs w:val="24"/>
        </w:rPr>
        <w:t>and scalability</w:t>
      </w:r>
      <w:r w:rsidR="00991E21">
        <w:rPr>
          <w:rFonts w:ascii="Times New Roman" w:hAnsi="Times New Roman" w:cs="Times New Roman"/>
          <w:sz w:val="24"/>
          <w:szCs w:val="24"/>
        </w:rPr>
        <w:t xml:space="preserve"> </w:t>
      </w:r>
      <w:r w:rsidR="0021244C">
        <w:rPr>
          <w:rFonts w:ascii="Times New Roman" w:hAnsi="Times New Roman" w:cs="Times New Roman"/>
          <w:sz w:val="24"/>
          <w:szCs w:val="24"/>
        </w:rPr>
        <w:t>[</w:t>
      </w:r>
      <w:r w:rsidR="008C1E3A">
        <w:rPr>
          <w:rFonts w:ascii="Times New Roman" w:hAnsi="Times New Roman" w:cs="Times New Roman"/>
          <w:sz w:val="24"/>
          <w:szCs w:val="24"/>
        </w:rPr>
        <w:t>8]</w:t>
      </w:r>
      <w:r w:rsidR="00C15E41">
        <w:rPr>
          <w:rFonts w:ascii="Times New Roman" w:hAnsi="Times New Roman" w:cs="Times New Roman"/>
          <w:sz w:val="24"/>
          <w:szCs w:val="24"/>
        </w:rPr>
        <w:t xml:space="preserve">. </w:t>
      </w:r>
      <w:r w:rsidR="00F90891">
        <w:rPr>
          <w:rFonts w:ascii="Times New Roman" w:hAnsi="Times New Roman" w:cs="Times New Roman"/>
          <w:sz w:val="24"/>
          <w:szCs w:val="24"/>
        </w:rPr>
        <w:t>Non-f</w:t>
      </w:r>
      <w:r w:rsidR="007A3529">
        <w:rPr>
          <w:rFonts w:ascii="Times New Roman" w:hAnsi="Times New Roman" w:cs="Times New Roman"/>
          <w:sz w:val="24"/>
          <w:szCs w:val="24"/>
        </w:rPr>
        <w:t>unctional r</w:t>
      </w:r>
      <w:r w:rsidR="00C631AB" w:rsidRPr="0094688B">
        <w:rPr>
          <w:rFonts w:ascii="Times New Roman" w:hAnsi="Times New Roman" w:cs="Times New Roman"/>
          <w:sz w:val="24"/>
          <w:szCs w:val="24"/>
        </w:rPr>
        <w:t xml:space="preserve">equirements </w:t>
      </w:r>
      <w:r w:rsidR="00023CC9" w:rsidRPr="0094688B">
        <w:rPr>
          <w:rFonts w:ascii="Times New Roman" w:hAnsi="Times New Roman" w:cs="Times New Roman"/>
          <w:sz w:val="24"/>
          <w:szCs w:val="24"/>
        </w:rPr>
        <w:t xml:space="preserve">applicable to Travel Helper application </w:t>
      </w:r>
      <w:r w:rsidR="00C631AB" w:rsidRPr="0094688B">
        <w:rPr>
          <w:rFonts w:ascii="Times New Roman" w:hAnsi="Times New Roman" w:cs="Times New Roman"/>
          <w:sz w:val="24"/>
          <w:szCs w:val="24"/>
        </w:rPr>
        <w:t>are listed in Appendix</w:t>
      </w:r>
      <w:r w:rsidR="00D42883" w:rsidRPr="0094688B">
        <w:rPr>
          <w:rFonts w:ascii="Times New Roman" w:hAnsi="Times New Roman" w:cs="Times New Roman"/>
          <w:sz w:val="24"/>
          <w:szCs w:val="24"/>
        </w:rPr>
        <w:t xml:space="preserve"> A</w:t>
      </w:r>
      <w:r w:rsidR="00C631AB" w:rsidRPr="0094688B">
        <w:rPr>
          <w:rFonts w:ascii="Times New Roman" w:hAnsi="Times New Roman" w:cs="Times New Roman"/>
          <w:sz w:val="24"/>
          <w:szCs w:val="24"/>
        </w:rPr>
        <w:t>.</w:t>
      </w:r>
    </w:p>
    <w:p w14:paraId="695E74A7" w14:textId="1E8E3605" w:rsidR="00CA1ADA" w:rsidRDefault="00CA1ADA" w:rsidP="00460A42">
      <w:pPr>
        <w:spacing w:after="0" w:line="480" w:lineRule="auto"/>
        <w:rPr>
          <w:rFonts w:ascii="Times New Roman" w:hAnsi="Times New Roman" w:cs="Times New Roman"/>
          <w:b/>
          <w:sz w:val="24"/>
          <w:szCs w:val="24"/>
        </w:rPr>
      </w:pPr>
      <w:r w:rsidRPr="00901390">
        <w:rPr>
          <w:rFonts w:ascii="Times New Roman" w:hAnsi="Times New Roman" w:cs="Times New Roman"/>
          <w:b/>
          <w:sz w:val="24"/>
          <w:szCs w:val="24"/>
        </w:rPr>
        <w:t>Use Case</w:t>
      </w:r>
    </w:p>
    <w:p w14:paraId="67AE1E48" w14:textId="4C4523A7" w:rsidR="00CA1ADA" w:rsidRDefault="00CA1ADA" w:rsidP="00460A42">
      <w:pPr>
        <w:spacing w:after="0" w:line="480" w:lineRule="auto"/>
        <w:ind w:firstLine="720"/>
        <w:rPr>
          <w:rFonts w:ascii="Times New Roman" w:hAnsi="Times New Roman" w:cs="Times New Roman"/>
          <w:sz w:val="24"/>
          <w:szCs w:val="24"/>
        </w:rPr>
      </w:pPr>
      <w:r w:rsidRPr="00D54EC5">
        <w:rPr>
          <w:rFonts w:ascii="Times New Roman" w:hAnsi="Times New Roman" w:cs="Times New Roman"/>
          <w:sz w:val="24"/>
          <w:szCs w:val="24"/>
        </w:rPr>
        <w:t xml:space="preserve">Use case </w:t>
      </w:r>
      <w:r>
        <w:rPr>
          <w:rFonts w:ascii="Times New Roman" w:hAnsi="Times New Roman" w:cs="Times New Roman"/>
          <w:sz w:val="24"/>
          <w:szCs w:val="24"/>
        </w:rPr>
        <w:t xml:space="preserve">is a behavioural </w:t>
      </w:r>
      <w:r w:rsidRPr="00D54EC5">
        <w:rPr>
          <w:rFonts w:ascii="Times New Roman" w:hAnsi="Times New Roman" w:cs="Times New Roman"/>
          <w:sz w:val="24"/>
          <w:szCs w:val="24"/>
        </w:rPr>
        <w:t>diagram</w:t>
      </w:r>
      <w:r>
        <w:rPr>
          <w:rFonts w:ascii="Times New Roman" w:hAnsi="Times New Roman" w:cs="Times New Roman"/>
          <w:sz w:val="24"/>
          <w:szCs w:val="24"/>
        </w:rPr>
        <w:t>. It</w:t>
      </w:r>
      <w:r w:rsidRPr="00D54EC5">
        <w:rPr>
          <w:rFonts w:ascii="Times New Roman" w:hAnsi="Times New Roman" w:cs="Times New Roman"/>
          <w:sz w:val="24"/>
          <w:szCs w:val="24"/>
        </w:rPr>
        <w:t xml:space="preserve"> depicts the</w:t>
      </w:r>
      <w:r>
        <w:rPr>
          <w:rFonts w:ascii="Times New Roman" w:hAnsi="Times New Roman" w:cs="Times New Roman"/>
          <w:sz w:val="24"/>
          <w:szCs w:val="24"/>
        </w:rPr>
        <w:t xml:space="preserve"> sequence of</w:t>
      </w:r>
      <w:r w:rsidRPr="00D54EC5">
        <w:rPr>
          <w:rFonts w:ascii="Times New Roman" w:hAnsi="Times New Roman" w:cs="Times New Roman"/>
          <w:sz w:val="24"/>
          <w:szCs w:val="24"/>
        </w:rPr>
        <w:t xml:space="preserve"> actions a user of a system can perform to ac</w:t>
      </w:r>
      <w:r>
        <w:rPr>
          <w:rFonts w:ascii="Times New Roman" w:hAnsi="Times New Roman" w:cs="Times New Roman"/>
          <w:sz w:val="24"/>
          <w:szCs w:val="24"/>
        </w:rPr>
        <w:t>hieve</w:t>
      </w:r>
      <w:r w:rsidR="00557BA8">
        <w:rPr>
          <w:rFonts w:ascii="Times New Roman" w:hAnsi="Times New Roman" w:cs="Times New Roman"/>
          <w:sz w:val="24"/>
          <w:szCs w:val="24"/>
        </w:rPr>
        <w:t xml:space="preserve"> the</w:t>
      </w:r>
      <w:r>
        <w:rPr>
          <w:rFonts w:ascii="Times New Roman" w:hAnsi="Times New Roman" w:cs="Times New Roman"/>
          <w:sz w:val="24"/>
          <w:szCs w:val="24"/>
        </w:rPr>
        <w:t xml:space="preserve"> functionality </w:t>
      </w:r>
      <w:r w:rsidR="008260B6">
        <w:rPr>
          <w:rFonts w:ascii="Times New Roman" w:hAnsi="Times New Roman" w:cs="Times New Roman"/>
          <w:sz w:val="24"/>
          <w:szCs w:val="24"/>
        </w:rPr>
        <w:t>of the</w:t>
      </w:r>
      <w:r w:rsidR="00CD1793">
        <w:rPr>
          <w:rFonts w:ascii="Times New Roman" w:hAnsi="Times New Roman" w:cs="Times New Roman"/>
          <w:sz w:val="24"/>
          <w:szCs w:val="24"/>
        </w:rPr>
        <w:t xml:space="preserve"> </w:t>
      </w:r>
      <w:r>
        <w:rPr>
          <w:rFonts w:ascii="Times New Roman" w:hAnsi="Times New Roman" w:cs="Times New Roman"/>
          <w:sz w:val="24"/>
          <w:szCs w:val="24"/>
        </w:rPr>
        <w:t xml:space="preserve">system. </w:t>
      </w:r>
      <w:r w:rsidR="004712F0">
        <w:rPr>
          <w:rFonts w:ascii="Times New Roman" w:hAnsi="Times New Roman" w:cs="Times New Roman"/>
          <w:sz w:val="24"/>
          <w:szCs w:val="24"/>
        </w:rPr>
        <w:t>The u</w:t>
      </w:r>
      <w:r w:rsidRPr="00D54EC5">
        <w:rPr>
          <w:rFonts w:ascii="Times New Roman" w:hAnsi="Times New Roman" w:cs="Times New Roman"/>
          <w:sz w:val="24"/>
          <w:szCs w:val="24"/>
        </w:rPr>
        <w:t>ser has a role in the system which needs to be satisfied</w:t>
      </w:r>
      <w:r w:rsidR="009B3EEF">
        <w:rPr>
          <w:rFonts w:ascii="Times New Roman" w:hAnsi="Times New Roman" w:cs="Times New Roman"/>
          <w:sz w:val="24"/>
          <w:szCs w:val="24"/>
        </w:rPr>
        <w:t>. Use c</w:t>
      </w:r>
      <w:r>
        <w:rPr>
          <w:rFonts w:ascii="Times New Roman" w:hAnsi="Times New Roman" w:cs="Times New Roman"/>
          <w:sz w:val="24"/>
          <w:szCs w:val="24"/>
        </w:rPr>
        <w:t>ase describes complete details of the role, condition</w:t>
      </w:r>
      <w:r w:rsidR="00834517">
        <w:rPr>
          <w:rFonts w:ascii="Times New Roman" w:hAnsi="Times New Roman" w:cs="Times New Roman"/>
          <w:sz w:val="24"/>
          <w:szCs w:val="24"/>
        </w:rPr>
        <w:t>,</w:t>
      </w:r>
      <w:r>
        <w:rPr>
          <w:rFonts w:ascii="Times New Roman" w:hAnsi="Times New Roman" w:cs="Times New Roman"/>
          <w:sz w:val="24"/>
          <w:szCs w:val="24"/>
        </w:rPr>
        <w:t xml:space="preserve"> and action corresponding to </w:t>
      </w:r>
      <w:r w:rsidR="009D5D23">
        <w:rPr>
          <w:rFonts w:ascii="Times New Roman" w:hAnsi="Times New Roman" w:cs="Times New Roman"/>
          <w:sz w:val="24"/>
          <w:szCs w:val="24"/>
        </w:rPr>
        <w:t xml:space="preserve">the </w:t>
      </w:r>
      <w:r>
        <w:rPr>
          <w:rFonts w:ascii="Times New Roman" w:hAnsi="Times New Roman" w:cs="Times New Roman"/>
          <w:sz w:val="24"/>
          <w:szCs w:val="24"/>
        </w:rPr>
        <w:t>functional requirement of the system.</w:t>
      </w:r>
      <w:r w:rsidR="000502A8">
        <w:rPr>
          <w:rFonts w:ascii="Times New Roman" w:hAnsi="Times New Roman" w:cs="Times New Roman"/>
          <w:sz w:val="24"/>
          <w:szCs w:val="24"/>
        </w:rPr>
        <w:t xml:space="preserve"> There are different formats to represent </w:t>
      </w:r>
      <w:r w:rsidR="002533A1">
        <w:rPr>
          <w:rFonts w:ascii="Times New Roman" w:hAnsi="Times New Roman" w:cs="Times New Roman"/>
          <w:sz w:val="24"/>
          <w:szCs w:val="24"/>
        </w:rPr>
        <w:t xml:space="preserve">the </w:t>
      </w:r>
      <w:r w:rsidR="000502A8">
        <w:rPr>
          <w:rFonts w:ascii="Times New Roman" w:hAnsi="Times New Roman" w:cs="Times New Roman"/>
          <w:sz w:val="24"/>
          <w:szCs w:val="24"/>
        </w:rPr>
        <w:t>use case</w:t>
      </w:r>
      <w:r w:rsidR="000A63D3">
        <w:rPr>
          <w:rFonts w:ascii="Times New Roman" w:hAnsi="Times New Roman" w:cs="Times New Roman"/>
          <w:sz w:val="24"/>
          <w:szCs w:val="24"/>
        </w:rPr>
        <w:t>s</w:t>
      </w:r>
      <w:r w:rsidR="000502A8">
        <w:rPr>
          <w:rFonts w:ascii="Times New Roman" w:hAnsi="Times New Roman" w:cs="Times New Roman"/>
          <w:sz w:val="24"/>
          <w:szCs w:val="24"/>
        </w:rPr>
        <w:t>.</w:t>
      </w:r>
      <w:r w:rsidR="00725628">
        <w:rPr>
          <w:rFonts w:ascii="Times New Roman" w:hAnsi="Times New Roman" w:cs="Times New Roman"/>
          <w:sz w:val="24"/>
          <w:szCs w:val="24"/>
        </w:rPr>
        <w:t xml:space="preserve"> The </w:t>
      </w:r>
      <w:r w:rsidR="00171991">
        <w:rPr>
          <w:rFonts w:ascii="Times New Roman" w:hAnsi="Times New Roman" w:cs="Times New Roman"/>
          <w:sz w:val="24"/>
          <w:szCs w:val="24"/>
        </w:rPr>
        <w:t xml:space="preserve">seven </w:t>
      </w:r>
      <w:r w:rsidR="00725628">
        <w:rPr>
          <w:rFonts w:ascii="Times New Roman" w:hAnsi="Times New Roman" w:cs="Times New Roman"/>
          <w:sz w:val="24"/>
          <w:szCs w:val="24"/>
        </w:rPr>
        <w:t>section</w:t>
      </w:r>
      <w:r w:rsidR="003917BF">
        <w:rPr>
          <w:rFonts w:ascii="Times New Roman" w:hAnsi="Times New Roman" w:cs="Times New Roman"/>
          <w:sz w:val="24"/>
          <w:szCs w:val="24"/>
        </w:rPr>
        <w:t>s</w:t>
      </w:r>
      <w:r w:rsidR="00725628">
        <w:rPr>
          <w:rFonts w:ascii="Times New Roman" w:hAnsi="Times New Roman" w:cs="Times New Roman"/>
          <w:sz w:val="24"/>
          <w:szCs w:val="24"/>
        </w:rPr>
        <w:t xml:space="preserve"> of </w:t>
      </w:r>
      <w:r w:rsidR="003F72E2">
        <w:rPr>
          <w:rFonts w:ascii="Times New Roman" w:hAnsi="Times New Roman" w:cs="Times New Roman"/>
          <w:sz w:val="24"/>
          <w:szCs w:val="24"/>
        </w:rPr>
        <w:t xml:space="preserve">the </w:t>
      </w:r>
      <w:r w:rsidR="00725628">
        <w:rPr>
          <w:rFonts w:ascii="Times New Roman" w:hAnsi="Times New Roman" w:cs="Times New Roman"/>
          <w:sz w:val="24"/>
          <w:szCs w:val="24"/>
        </w:rPr>
        <w:t xml:space="preserve">use case model </w:t>
      </w:r>
      <w:r w:rsidR="000A63D3">
        <w:rPr>
          <w:rFonts w:ascii="Times New Roman" w:hAnsi="Times New Roman" w:cs="Times New Roman"/>
          <w:sz w:val="24"/>
          <w:szCs w:val="24"/>
        </w:rPr>
        <w:t xml:space="preserve">used for this application </w:t>
      </w:r>
      <w:r w:rsidR="00725628">
        <w:rPr>
          <w:rFonts w:ascii="Times New Roman" w:hAnsi="Times New Roman" w:cs="Times New Roman"/>
          <w:sz w:val="24"/>
          <w:szCs w:val="24"/>
        </w:rPr>
        <w:t xml:space="preserve">are explained </w:t>
      </w:r>
      <w:r w:rsidR="00834517">
        <w:rPr>
          <w:rFonts w:ascii="Times New Roman" w:hAnsi="Times New Roman" w:cs="Times New Roman"/>
          <w:sz w:val="24"/>
          <w:szCs w:val="24"/>
        </w:rPr>
        <w:t>as follows</w:t>
      </w:r>
      <w:r w:rsidR="00FA7636">
        <w:rPr>
          <w:rFonts w:ascii="Times New Roman" w:hAnsi="Times New Roman" w:cs="Times New Roman"/>
          <w:sz w:val="24"/>
          <w:szCs w:val="24"/>
        </w:rPr>
        <w:t>:</w:t>
      </w:r>
    </w:p>
    <w:p w14:paraId="4C665B55" w14:textId="19584646" w:rsidR="00CA1ADA" w:rsidRDefault="00CA1ADA" w:rsidP="00866ABA">
      <w:pPr>
        <w:pStyle w:val="ListParagraph"/>
        <w:numPr>
          <w:ilvl w:val="0"/>
          <w:numId w:val="17"/>
        </w:numPr>
        <w:spacing w:after="0" w:line="480" w:lineRule="auto"/>
        <w:ind w:left="360" w:firstLine="0"/>
        <w:rPr>
          <w:rFonts w:ascii="Times New Roman" w:hAnsi="Times New Roman" w:cs="Times New Roman"/>
          <w:sz w:val="24"/>
          <w:szCs w:val="24"/>
        </w:rPr>
      </w:pPr>
      <w:r>
        <w:rPr>
          <w:rFonts w:ascii="Times New Roman" w:hAnsi="Times New Roman" w:cs="Times New Roman"/>
          <w:sz w:val="24"/>
          <w:szCs w:val="24"/>
        </w:rPr>
        <w:t>Use Case Name: Describes the name of the</w:t>
      </w:r>
      <w:r w:rsidR="00141C35">
        <w:rPr>
          <w:rFonts w:ascii="Times New Roman" w:hAnsi="Times New Roman" w:cs="Times New Roman"/>
          <w:sz w:val="24"/>
          <w:szCs w:val="24"/>
        </w:rPr>
        <w:t xml:space="preserve"> user</w:t>
      </w:r>
      <w:r>
        <w:rPr>
          <w:rFonts w:ascii="Times New Roman" w:hAnsi="Times New Roman" w:cs="Times New Roman"/>
          <w:sz w:val="24"/>
          <w:szCs w:val="24"/>
        </w:rPr>
        <w:t xml:space="preserve"> action.</w:t>
      </w:r>
    </w:p>
    <w:p w14:paraId="0DCAA7E5" w14:textId="3E6E0B2A" w:rsidR="00CA1ADA" w:rsidRDefault="00CA1ADA" w:rsidP="00866ABA">
      <w:pPr>
        <w:pStyle w:val="ListParagraph"/>
        <w:numPr>
          <w:ilvl w:val="0"/>
          <w:numId w:val="17"/>
        </w:numPr>
        <w:spacing w:line="480" w:lineRule="auto"/>
        <w:ind w:left="717" w:hanging="357"/>
        <w:rPr>
          <w:rFonts w:ascii="Times New Roman" w:hAnsi="Times New Roman" w:cs="Times New Roman"/>
          <w:sz w:val="24"/>
          <w:szCs w:val="24"/>
        </w:rPr>
      </w:pPr>
      <w:r>
        <w:rPr>
          <w:rFonts w:ascii="Times New Roman" w:hAnsi="Times New Roman" w:cs="Times New Roman"/>
          <w:sz w:val="24"/>
          <w:szCs w:val="24"/>
        </w:rPr>
        <w:lastRenderedPageBreak/>
        <w:t xml:space="preserve">Actors: </w:t>
      </w:r>
      <w:r w:rsidR="008D1953">
        <w:rPr>
          <w:rFonts w:ascii="Times New Roman" w:hAnsi="Times New Roman" w:cs="Times New Roman"/>
          <w:sz w:val="24"/>
          <w:szCs w:val="24"/>
        </w:rPr>
        <w:t>External agents</w:t>
      </w:r>
      <w:r w:rsidRPr="003768D6">
        <w:rPr>
          <w:rFonts w:ascii="Times New Roman" w:hAnsi="Times New Roman" w:cs="Times New Roman"/>
          <w:sz w:val="24"/>
          <w:szCs w:val="24"/>
        </w:rPr>
        <w:t xml:space="preserve"> </w:t>
      </w:r>
      <w:r>
        <w:rPr>
          <w:rFonts w:ascii="Times New Roman" w:hAnsi="Times New Roman" w:cs="Times New Roman"/>
          <w:sz w:val="24"/>
          <w:szCs w:val="24"/>
        </w:rPr>
        <w:t>responsible for performing specified action.</w:t>
      </w:r>
    </w:p>
    <w:p w14:paraId="3297B1C4" w14:textId="5569C2F9" w:rsidR="00CA1ADA" w:rsidRDefault="00ED3A87" w:rsidP="00866ABA">
      <w:pPr>
        <w:pStyle w:val="ListParagraph"/>
        <w:numPr>
          <w:ilvl w:val="0"/>
          <w:numId w:val="17"/>
        </w:numPr>
        <w:spacing w:line="480" w:lineRule="auto"/>
        <w:ind w:left="357" w:firstLine="0"/>
        <w:rPr>
          <w:rFonts w:ascii="Times New Roman" w:hAnsi="Times New Roman" w:cs="Times New Roman"/>
          <w:sz w:val="24"/>
          <w:szCs w:val="24"/>
        </w:rPr>
      </w:pPr>
      <w:r>
        <w:rPr>
          <w:rFonts w:ascii="Times New Roman" w:hAnsi="Times New Roman" w:cs="Times New Roman"/>
          <w:sz w:val="24"/>
          <w:szCs w:val="24"/>
        </w:rPr>
        <w:t xml:space="preserve">Pre </w:t>
      </w:r>
      <w:r w:rsidR="00CA1ADA">
        <w:rPr>
          <w:rFonts w:ascii="Times New Roman" w:hAnsi="Times New Roman" w:cs="Times New Roman"/>
          <w:sz w:val="24"/>
          <w:szCs w:val="24"/>
        </w:rPr>
        <w:t xml:space="preserve">Conditions:  Conditions that need to be satisfied before the action specified in the </w:t>
      </w:r>
      <w:r w:rsidR="004714DE">
        <w:rPr>
          <w:rFonts w:ascii="Times New Roman" w:hAnsi="Times New Roman" w:cs="Times New Roman"/>
          <w:sz w:val="24"/>
          <w:szCs w:val="24"/>
        </w:rPr>
        <w:tab/>
      </w:r>
      <w:r w:rsidR="00CA1ADA">
        <w:rPr>
          <w:rFonts w:ascii="Times New Roman" w:hAnsi="Times New Roman" w:cs="Times New Roman"/>
          <w:sz w:val="24"/>
          <w:szCs w:val="24"/>
        </w:rPr>
        <w:t>use case can be performed</w:t>
      </w:r>
      <w:r w:rsidR="006E1E84">
        <w:rPr>
          <w:rFonts w:ascii="Times New Roman" w:hAnsi="Times New Roman" w:cs="Times New Roman"/>
          <w:sz w:val="24"/>
          <w:szCs w:val="24"/>
        </w:rPr>
        <w:t xml:space="preserve"> successfully</w:t>
      </w:r>
      <w:r w:rsidR="00CA1ADA">
        <w:rPr>
          <w:rFonts w:ascii="Times New Roman" w:hAnsi="Times New Roman" w:cs="Times New Roman"/>
          <w:sz w:val="24"/>
          <w:szCs w:val="24"/>
        </w:rPr>
        <w:t>.</w:t>
      </w:r>
    </w:p>
    <w:p w14:paraId="008B812D" w14:textId="7D77DCB6" w:rsidR="00CA1ADA" w:rsidRDefault="00CA1ADA" w:rsidP="004B0CB3">
      <w:pPr>
        <w:pStyle w:val="ListParagraph"/>
        <w:numPr>
          <w:ilvl w:val="0"/>
          <w:numId w:val="17"/>
        </w:numPr>
        <w:spacing w:after="0" w:line="480" w:lineRule="auto"/>
        <w:ind w:left="717" w:hanging="357"/>
        <w:rPr>
          <w:rFonts w:ascii="Times New Roman" w:hAnsi="Times New Roman" w:cs="Times New Roman"/>
          <w:sz w:val="24"/>
          <w:szCs w:val="24"/>
        </w:rPr>
      </w:pPr>
      <w:r>
        <w:rPr>
          <w:rFonts w:ascii="Times New Roman" w:hAnsi="Times New Roman" w:cs="Times New Roman"/>
          <w:sz w:val="24"/>
          <w:szCs w:val="24"/>
        </w:rPr>
        <w:t xml:space="preserve">Flow of Control: </w:t>
      </w:r>
      <w:r w:rsidR="00F66628">
        <w:rPr>
          <w:rFonts w:ascii="Times New Roman" w:hAnsi="Times New Roman" w:cs="Times New Roman"/>
          <w:sz w:val="24"/>
          <w:szCs w:val="24"/>
        </w:rPr>
        <w:t>L</w:t>
      </w:r>
      <w:r>
        <w:rPr>
          <w:rFonts w:ascii="Times New Roman" w:hAnsi="Times New Roman" w:cs="Times New Roman"/>
          <w:sz w:val="24"/>
          <w:szCs w:val="24"/>
        </w:rPr>
        <w:t xml:space="preserve">ists the </w:t>
      </w:r>
      <w:r w:rsidR="00907D57">
        <w:rPr>
          <w:rFonts w:ascii="Times New Roman" w:hAnsi="Times New Roman" w:cs="Times New Roman"/>
          <w:sz w:val="24"/>
          <w:szCs w:val="24"/>
        </w:rPr>
        <w:t xml:space="preserve">steps in order of actions </w:t>
      </w:r>
      <w:r>
        <w:rPr>
          <w:rFonts w:ascii="Times New Roman" w:hAnsi="Times New Roman" w:cs="Times New Roman"/>
          <w:sz w:val="24"/>
          <w:szCs w:val="24"/>
        </w:rPr>
        <w:t xml:space="preserve">that need to be performed </w:t>
      </w:r>
      <w:r w:rsidR="009B188D">
        <w:rPr>
          <w:rFonts w:ascii="Times New Roman" w:hAnsi="Times New Roman" w:cs="Times New Roman"/>
          <w:sz w:val="24"/>
          <w:szCs w:val="24"/>
        </w:rPr>
        <w:t>to</w:t>
      </w:r>
      <w:r>
        <w:rPr>
          <w:rFonts w:ascii="Times New Roman" w:hAnsi="Times New Roman" w:cs="Times New Roman"/>
          <w:sz w:val="24"/>
          <w:szCs w:val="24"/>
        </w:rPr>
        <w:t xml:space="preserve"> execut</w:t>
      </w:r>
      <w:r w:rsidR="009B188D">
        <w:rPr>
          <w:rFonts w:ascii="Times New Roman" w:hAnsi="Times New Roman" w:cs="Times New Roman"/>
          <w:sz w:val="24"/>
          <w:szCs w:val="24"/>
        </w:rPr>
        <w:t>e</w:t>
      </w:r>
      <w:r>
        <w:rPr>
          <w:rFonts w:ascii="Times New Roman" w:hAnsi="Times New Roman" w:cs="Times New Roman"/>
          <w:sz w:val="24"/>
          <w:szCs w:val="24"/>
        </w:rPr>
        <w:t xml:space="preserve"> </w:t>
      </w:r>
      <w:r w:rsidR="009B188D">
        <w:rPr>
          <w:rFonts w:ascii="Times New Roman" w:hAnsi="Times New Roman" w:cs="Times New Roman"/>
          <w:sz w:val="24"/>
          <w:szCs w:val="24"/>
        </w:rPr>
        <w:t>the</w:t>
      </w:r>
      <w:r>
        <w:rPr>
          <w:rFonts w:ascii="Times New Roman" w:hAnsi="Times New Roman" w:cs="Times New Roman"/>
          <w:sz w:val="24"/>
          <w:szCs w:val="24"/>
        </w:rPr>
        <w:t xml:space="preserve"> use case.</w:t>
      </w:r>
    </w:p>
    <w:p w14:paraId="02E74E14" w14:textId="3E13E847" w:rsidR="00CA1ADA" w:rsidRDefault="00CA1ADA" w:rsidP="004B0CB3">
      <w:pPr>
        <w:pStyle w:val="ListParagraph"/>
        <w:numPr>
          <w:ilvl w:val="0"/>
          <w:numId w:val="17"/>
        </w:numPr>
        <w:spacing w:after="0" w:line="480" w:lineRule="auto"/>
        <w:ind w:left="717" w:hanging="357"/>
        <w:rPr>
          <w:rFonts w:ascii="Times New Roman" w:hAnsi="Times New Roman" w:cs="Times New Roman"/>
          <w:sz w:val="24"/>
          <w:szCs w:val="24"/>
        </w:rPr>
      </w:pPr>
      <w:r>
        <w:rPr>
          <w:rFonts w:ascii="Times New Roman" w:hAnsi="Times New Roman" w:cs="Times New Roman"/>
          <w:sz w:val="24"/>
          <w:szCs w:val="24"/>
        </w:rPr>
        <w:t xml:space="preserve">Post Conditions: Conditions that </w:t>
      </w:r>
      <w:r w:rsidR="00B354F2">
        <w:rPr>
          <w:rFonts w:ascii="Times New Roman" w:hAnsi="Times New Roman" w:cs="Times New Roman"/>
          <w:sz w:val="24"/>
          <w:szCs w:val="24"/>
        </w:rPr>
        <w:t xml:space="preserve">will be true </w:t>
      </w:r>
      <w:r>
        <w:rPr>
          <w:rFonts w:ascii="Times New Roman" w:hAnsi="Times New Roman" w:cs="Times New Roman"/>
          <w:sz w:val="24"/>
          <w:szCs w:val="24"/>
        </w:rPr>
        <w:t xml:space="preserve">after the actor has completed actions </w:t>
      </w:r>
      <w:r w:rsidR="009C4106">
        <w:rPr>
          <w:rFonts w:ascii="Times New Roman" w:hAnsi="Times New Roman" w:cs="Times New Roman"/>
          <w:sz w:val="24"/>
          <w:szCs w:val="24"/>
        </w:rPr>
        <w:t xml:space="preserve">based on </w:t>
      </w:r>
      <w:r w:rsidR="001A7921">
        <w:rPr>
          <w:rFonts w:ascii="Times New Roman" w:hAnsi="Times New Roman" w:cs="Times New Roman"/>
          <w:sz w:val="24"/>
          <w:szCs w:val="24"/>
        </w:rPr>
        <w:t xml:space="preserve">the </w:t>
      </w:r>
      <w:r w:rsidR="009C4106">
        <w:rPr>
          <w:rFonts w:ascii="Times New Roman" w:hAnsi="Times New Roman" w:cs="Times New Roman"/>
          <w:sz w:val="24"/>
          <w:szCs w:val="24"/>
        </w:rPr>
        <w:t xml:space="preserve">steps listed in </w:t>
      </w:r>
      <w:r w:rsidR="00B72599">
        <w:rPr>
          <w:rFonts w:ascii="Times New Roman" w:hAnsi="Times New Roman" w:cs="Times New Roman"/>
          <w:sz w:val="24"/>
          <w:szCs w:val="24"/>
        </w:rPr>
        <w:t xml:space="preserve">the </w:t>
      </w:r>
      <w:r w:rsidR="009C4106">
        <w:rPr>
          <w:rFonts w:ascii="Times New Roman" w:hAnsi="Times New Roman" w:cs="Times New Roman"/>
          <w:sz w:val="24"/>
          <w:szCs w:val="24"/>
        </w:rPr>
        <w:t xml:space="preserve">Flow of Control </w:t>
      </w:r>
      <w:r>
        <w:rPr>
          <w:rFonts w:ascii="Times New Roman" w:hAnsi="Times New Roman" w:cs="Times New Roman"/>
          <w:sz w:val="24"/>
          <w:szCs w:val="24"/>
        </w:rPr>
        <w:t>required for the use case.</w:t>
      </w:r>
    </w:p>
    <w:p w14:paraId="7EAB079D" w14:textId="6FB7089A" w:rsidR="00CA1ADA" w:rsidRDefault="00CA1ADA" w:rsidP="004B0CB3">
      <w:pPr>
        <w:pStyle w:val="ListParagraph"/>
        <w:numPr>
          <w:ilvl w:val="0"/>
          <w:numId w:val="17"/>
        </w:numPr>
        <w:spacing w:after="0" w:line="480" w:lineRule="auto"/>
        <w:ind w:left="717" w:hanging="357"/>
        <w:rPr>
          <w:rFonts w:ascii="Times New Roman" w:hAnsi="Times New Roman" w:cs="Times New Roman"/>
          <w:sz w:val="24"/>
          <w:szCs w:val="24"/>
        </w:rPr>
      </w:pPr>
      <w:r>
        <w:rPr>
          <w:rFonts w:ascii="Times New Roman" w:hAnsi="Times New Roman" w:cs="Times New Roman"/>
          <w:sz w:val="24"/>
          <w:szCs w:val="24"/>
        </w:rPr>
        <w:t xml:space="preserve">Error Conditions: Unsuccessful execution of the action specified by the use case due to possible errors or issues that can occur during </w:t>
      </w:r>
      <w:r w:rsidR="004560D1">
        <w:rPr>
          <w:rFonts w:ascii="Times New Roman" w:hAnsi="Times New Roman" w:cs="Times New Roman"/>
          <w:sz w:val="24"/>
          <w:szCs w:val="24"/>
        </w:rPr>
        <w:t xml:space="preserve">the </w:t>
      </w:r>
      <w:r>
        <w:rPr>
          <w:rFonts w:ascii="Times New Roman" w:hAnsi="Times New Roman" w:cs="Times New Roman"/>
          <w:sz w:val="24"/>
          <w:szCs w:val="24"/>
        </w:rPr>
        <w:t xml:space="preserve">execution of the use case. </w:t>
      </w:r>
    </w:p>
    <w:p w14:paraId="34876B65" w14:textId="1C2E248A" w:rsidR="009C4106" w:rsidRDefault="009C4106" w:rsidP="004B0CB3">
      <w:pPr>
        <w:pStyle w:val="ListParagraph"/>
        <w:numPr>
          <w:ilvl w:val="0"/>
          <w:numId w:val="17"/>
        </w:numPr>
        <w:spacing w:after="0" w:line="480" w:lineRule="auto"/>
        <w:ind w:left="717" w:hanging="357"/>
        <w:rPr>
          <w:rFonts w:ascii="Times New Roman" w:hAnsi="Times New Roman" w:cs="Times New Roman"/>
          <w:sz w:val="24"/>
          <w:szCs w:val="24"/>
        </w:rPr>
      </w:pPr>
      <w:r>
        <w:rPr>
          <w:rFonts w:ascii="Times New Roman" w:hAnsi="Times New Roman" w:cs="Times New Roman"/>
          <w:sz w:val="24"/>
          <w:szCs w:val="24"/>
        </w:rPr>
        <w:t>Non-</w:t>
      </w:r>
      <w:r w:rsidR="006374E0">
        <w:rPr>
          <w:rFonts w:ascii="Times New Roman" w:hAnsi="Times New Roman" w:cs="Times New Roman"/>
          <w:sz w:val="24"/>
          <w:szCs w:val="24"/>
        </w:rPr>
        <w:t>F</w:t>
      </w:r>
      <w:r>
        <w:rPr>
          <w:rFonts w:ascii="Times New Roman" w:hAnsi="Times New Roman" w:cs="Times New Roman"/>
          <w:sz w:val="24"/>
          <w:szCs w:val="24"/>
        </w:rPr>
        <w:t>unctional Requirements: Lists the quantifiable non-functional requirement</w:t>
      </w:r>
      <w:r w:rsidR="00122960">
        <w:rPr>
          <w:rFonts w:ascii="Times New Roman" w:hAnsi="Times New Roman" w:cs="Times New Roman"/>
          <w:sz w:val="24"/>
          <w:szCs w:val="24"/>
        </w:rPr>
        <w:t>s</w:t>
      </w:r>
      <w:r>
        <w:rPr>
          <w:rFonts w:ascii="Times New Roman" w:hAnsi="Times New Roman" w:cs="Times New Roman"/>
          <w:sz w:val="24"/>
          <w:szCs w:val="24"/>
        </w:rPr>
        <w:t xml:space="preserve"> that need to be satisfied for actions performed in the use case.</w:t>
      </w:r>
    </w:p>
    <w:p w14:paraId="56EDA0E0" w14:textId="7F724D29" w:rsidR="00B32844" w:rsidRPr="004712F0" w:rsidRDefault="0035566D" w:rsidP="00A11E1A">
      <w:pPr>
        <w:spacing w:after="0" w:line="480" w:lineRule="auto"/>
        <w:ind w:left="60" w:firstLine="666"/>
        <w:rPr>
          <w:rFonts w:ascii="Times New Roman" w:hAnsi="Times New Roman" w:cs="Times New Roman"/>
          <w:b/>
          <w:color w:val="0070C0"/>
          <w:sz w:val="24"/>
          <w:szCs w:val="24"/>
        </w:rPr>
      </w:pPr>
      <w:r>
        <w:rPr>
          <w:rFonts w:ascii="Times New Roman" w:hAnsi="Times New Roman" w:cs="Times New Roman"/>
          <w:sz w:val="24"/>
          <w:szCs w:val="24"/>
        </w:rPr>
        <w:t>The following list</w:t>
      </w:r>
      <w:r w:rsidR="00C03A81" w:rsidRPr="0035566D">
        <w:rPr>
          <w:rFonts w:ascii="Times New Roman" w:hAnsi="Times New Roman" w:cs="Times New Roman"/>
          <w:sz w:val="24"/>
          <w:szCs w:val="24"/>
        </w:rPr>
        <w:t xml:space="preserve"> contains</w:t>
      </w:r>
      <w:r w:rsidR="00F91851" w:rsidRPr="0035566D">
        <w:rPr>
          <w:rFonts w:ascii="Times New Roman" w:hAnsi="Times New Roman" w:cs="Times New Roman"/>
          <w:sz w:val="24"/>
          <w:szCs w:val="24"/>
        </w:rPr>
        <w:t xml:space="preserve"> </w:t>
      </w:r>
      <w:r w:rsidR="00CD30DA" w:rsidRPr="0035566D">
        <w:rPr>
          <w:rFonts w:ascii="Times New Roman" w:hAnsi="Times New Roman" w:cs="Times New Roman"/>
          <w:sz w:val="24"/>
          <w:szCs w:val="24"/>
        </w:rPr>
        <w:t>the use case</w:t>
      </w:r>
      <w:r w:rsidR="00562275">
        <w:rPr>
          <w:rFonts w:ascii="Times New Roman" w:hAnsi="Times New Roman" w:cs="Times New Roman"/>
          <w:sz w:val="24"/>
          <w:szCs w:val="24"/>
        </w:rPr>
        <w:t>s</w:t>
      </w:r>
      <w:r w:rsidR="00CD30DA" w:rsidRPr="0035566D">
        <w:rPr>
          <w:rFonts w:ascii="Times New Roman" w:hAnsi="Times New Roman" w:cs="Times New Roman"/>
          <w:sz w:val="24"/>
          <w:szCs w:val="24"/>
        </w:rPr>
        <w:t xml:space="preserve"> designed </w:t>
      </w:r>
      <w:r w:rsidR="00C03A81" w:rsidRPr="0035566D">
        <w:rPr>
          <w:rFonts w:ascii="Times New Roman" w:hAnsi="Times New Roman" w:cs="Times New Roman"/>
          <w:sz w:val="24"/>
          <w:szCs w:val="24"/>
        </w:rPr>
        <w:t xml:space="preserve">to describe </w:t>
      </w:r>
      <w:r w:rsidR="008E6BBA">
        <w:rPr>
          <w:rFonts w:ascii="Times New Roman" w:hAnsi="Times New Roman" w:cs="Times New Roman"/>
          <w:sz w:val="24"/>
          <w:szCs w:val="24"/>
        </w:rPr>
        <w:t xml:space="preserve">various functionalities for the </w:t>
      </w:r>
      <w:r w:rsidR="00C03A81" w:rsidRPr="0035566D">
        <w:rPr>
          <w:rFonts w:ascii="Times New Roman" w:hAnsi="Times New Roman" w:cs="Times New Roman"/>
          <w:sz w:val="24"/>
          <w:szCs w:val="24"/>
        </w:rPr>
        <w:t>Travel Helper application</w:t>
      </w:r>
      <w:r w:rsidR="00945F30">
        <w:rPr>
          <w:rFonts w:ascii="Times New Roman" w:hAnsi="Times New Roman" w:cs="Times New Roman"/>
          <w:sz w:val="24"/>
          <w:szCs w:val="24"/>
        </w:rPr>
        <w:t>,</w:t>
      </w:r>
      <w:r w:rsidR="003407D4">
        <w:rPr>
          <w:rFonts w:ascii="Times New Roman" w:hAnsi="Times New Roman" w:cs="Times New Roman"/>
          <w:sz w:val="24"/>
          <w:szCs w:val="24"/>
        </w:rPr>
        <w:t xml:space="preserve"> which are illustrated in </w:t>
      </w:r>
      <w:r w:rsidR="00CD6B56" w:rsidRPr="00346A01">
        <w:rPr>
          <w:rFonts w:ascii="Times New Roman" w:hAnsi="Times New Roman" w:cs="Times New Roman"/>
          <w:sz w:val="24"/>
          <w:szCs w:val="24"/>
        </w:rPr>
        <w:t xml:space="preserve">the tables </w:t>
      </w:r>
      <w:r w:rsidR="003407D4" w:rsidRPr="00346A01">
        <w:rPr>
          <w:rFonts w:ascii="Times New Roman" w:hAnsi="Times New Roman" w:cs="Times New Roman"/>
          <w:sz w:val="24"/>
          <w:szCs w:val="24"/>
        </w:rPr>
        <w:t>of</w:t>
      </w:r>
      <w:r w:rsidR="00CD6B56" w:rsidRPr="00346A01">
        <w:rPr>
          <w:rFonts w:ascii="Times New Roman" w:hAnsi="Times New Roman" w:cs="Times New Roman"/>
          <w:sz w:val="24"/>
          <w:szCs w:val="24"/>
        </w:rPr>
        <w:t xml:space="preserve"> Appendix B</w:t>
      </w:r>
      <w:r w:rsidR="00562275" w:rsidRPr="00346A01">
        <w:rPr>
          <w:rFonts w:ascii="Times New Roman" w:hAnsi="Times New Roman" w:cs="Times New Roman"/>
          <w:sz w:val="24"/>
          <w:szCs w:val="24"/>
        </w:rPr>
        <w:t>.</w:t>
      </w:r>
    </w:p>
    <w:p w14:paraId="75419A20" w14:textId="405F329A" w:rsidR="00664BE1" w:rsidRPr="003D0077" w:rsidRDefault="00B32844" w:rsidP="00173D4F">
      <w:pPr>
        <w:pStyle w:val="ListParagraph"/>
        <w:numPr>
          <w:ilvl w:val="0"/>
          <w:numId w:val="18"/>
        </w:numPr>
        <w:spacing w:after="0" w:line="480" w:lineRule="auto"/>
        <w:ind w:left="360" w:firstLine="0"/>
        <w:rPr>
          <w:rFonts w:ascii="Times New Roman" w:hAnsi="Times New Roman" w:cs="Times New Roman"/>
          <w:sz w:val="24"/>
          <w:szCs w:val="24"/>
        </w:rPr>
      </w:pPr>
      <w:r w:rsidRPr="00496B3A">
        <w:rPr>
          <w:rFonts w:ascii="Times New Roman" w:eastAsia="Times New Roman" w:hAnsi="Times New Roman" w:cs="Times New Roman"/>
          <w:sz w:val="24"/>
          <w:szCs w:val="24"/>
        </w:rPr>
        <w:t xml:space="preserve">New </w:t>
      </w:r>
      <w:r w:rsidR="006A1292">
        <w:rPr>
          <w:rFonts w:ascii="Times New Roman" w:eastAsia="Times New Roman" w:hAnsi="Times New Roman" w:cs="Times New Roman"/>
          <w:sz w:val="24"/>
          <w:szCs w:val="24"/>
        </w:rPr>
        <w:t>u</w:t>
      </w:r>
      <w:r w:rsidR="003D0077">
        <w:rPr>
          <w:rFonts w:ascii="Times New Roman" w:eastAsia="Times New Roman" w:hAnsi="Times New Roman" w:cs="Times New Roman"/>
          <w:sz w:val="24"/>
          <w:szCs w:val="24"/>
        </w:rPr>
        <w:t>ser</w:t>
      </w:r>
      <w:r w:rsidR="006A1292">
        <w:rPr>
          <w:rFonts w:ascii="Times New Roman" w:eastAsia="Times New Roman" w:hAnsi="Times New Roman" w:cs="Times New Roman"/>
          <w:sz w:val="24"/>
          <w:szCs w:val="24"/>
        </w:rPr>
        <w:t xml:space="preserve"> r</w:t>
      </w:r>
      <w:r w:rsidRPr="00496B3A">
        <w:rPr>
          <w:rFonts w:ascii="Times New Roman" w:eastAsia="Times New Roman" w:hAnsi="Times New Roman" w:cs="Times New Roman"/>
          <w:sz w:val="24"/>
          <w:szCs w:val="24"/>
        </w:rPr>
        <w:t>egistration</w:t>
      </w:r>
      <w:r>
        <w:rPr>
          <w:rFonts w:ascii="Times New Roman" w:eastAsia="Times New Roman" w:hAnsi="Times New Roman" w:cs="Times New Roman"/>
          <w:sz w:val="24"/>
          <w:szCs w:val="24"/>
        </w:rPr>
        <w:t>:</w:t>
      </w:r>
      <w:r w:rsidR="002C6315">
        <w:rPr>
          <w:rFonts w:ascii="Times New Roman" w:eastAsia="Times New Roman" w:hAnsi="Times New Roman" w:cs="Times New Roman"/>
          <w:sz w:val="24"/>
          <w:szCs w:val="24"/>
        </w:rPr>
        <w:t xml:space="preserve"> This use case depicts the actions </w:t>
      </w:r>
      <w:r w:rsidR="007922A7">
        <w:rPr>
          <w:rFonts w:ascii="Times New Roman" w:eastAsia="Times New Roman" w:hAnsi="Times New Roman" w:cs="Times New Roman"/>
          <w:sz w:val="24"/>
          <w:szCs w:val="24"/>
        </w:rPr>
        <w:t xml:space="preserve">that </w:t>
      </w:r>
      <w:r w:rsidR="002C6315">
        <w:rPr>
          <w:rFonts w:ascii="Times New Roman" w:eastAsia="Times New Roman" w:hAnsi="Times New Roman" w:cs="Times New Roman"/>
          <w:sz w:val="24"/>
          <w:szCs w:val="24"/>
        </w:rPr>
        <w:t xml:space="preserve">need </w:t>
      </w:r>
      <w:r w:rsidR="005C4158">
        <w:rPr>
          <w:rFonts w:ascii="Times New Roman" w:eastAsia="Times New Roman" w:hAnsi="Times New Roman" w:cs="Times New Roman"/>
          <w:sz w:val="24"/>
          <w:szCs w:val="24"/>
        </w:rPr>
        <w:t xml:space="preserve">to be </w:t>
      </w:r>
      <w:r w:rsidR="002C6315">
        <w:rPr>
          <w:rFonts w:ascii="Times New Roman" w:eastAsia="Times New Roman" w:hAnsi="Times New Roman" w:cs="Times New Roman"/>
          <w:sz w:val="24"/>
          <w:szCs w:val="24"/>
        </w:rPr>
        <w:t xml:space="preserve">performed by </w:t>
      </w:r>
      <w:r w:rsidR="005D7BAE">
        <w:rPr>
          <w:rFonts w:ascii="Times New Roman" w:eastAsia="Times New Roman" w:hAnsi="Times New Roman" w:cs="Times New Roman"/>
          <w:sz w:val="24"/>
          <w:szCs w:val="24"/>
        </w:rPr>
        <w:t xml:space="preserve">the </w:t>
      </w:r>
      <w:r w:rsidR="002C6315">
        <w:rPr>
          <w:rFonts w:ascii="Times New Roman" w:eastAsia="Times New Roman" w:hAnsi="Times New Roman" w:cs="Times New Roman"/>
          <w:sz w:val="24"/>
          <w:szCs w:val="24"/>
        </w:rPr>
        <w:t xml:space="preserve">user to </w:t>
      </w:r>
      <w:r w:rsidR="00FF0367">
        <w:rPr>
          <w:rFonts w:ascii="Times New Roman" w:eastAsia="Times New Roman" w:hAnsi="Times New Roman" w:cs="Times New Roman"/>
          <w:sz w:val="24"/>
          <w:szCs w:val="24"/>
        </w:rPr>
        <w:t>create</w:t>
      </w:r>
      <w:r w:rsidR="001672D1">
        <w:rPr>
          <w:rFonts w:ascii="Times New Roman" w:eastAsia="Times New Roman" w:hAnsi="Times New Roman" w:cs="Times New Roman"/>
          <w:sz w:val="24"/>
          <w:szCs w:val="24"/>
        </w:rPr>
        <w:t xml:space="preserve"> a</w:t>
      </w:r>
      <w:r w:rsidR="002C6315">
        <w:rPr>
          <w:rFonts w:ascii="Times New Roman" w:eastAsia="Times New Roman" w:hAnsi="Times New Roman" w:cs="Times New Roman"/>
          <w:sz w:val="24"/>
          <w:szCs w:val="24"/>
        </w:rPr>
        <w:t xml:space="preserve"> new profile in </w:t>
      </w:r>
      <w:r w:rsidR="009A3149">
        <w:rPr>
          <w:rFonts w:ascii="Times New Roman" w:eastAsia="Times New Roman" w:hAnsi="Times New Roman" w:cs="Times New Roman"/>
          <w:sz w:val="24"/>
          <w:szCs w:val="24"/>
        </w:rPr>
        <w:t xml:space="preserve">the </w:t>
      </w:r>
      <w:r w:rsidR="002C6315">
        <w:rPr>
          <w:rFonts w:ascii="Times New Roman" w:eastAsia="Times New Roman" w:hAnsi="Times New Roman" w:cs="Times New Roman"/>
          <w:sz w:val="24"/>
          <w:szCs w:val="24"/>
        </w:rPr>
        <w:t>application.</w:t>
      </w:r>
      <w:r w:rsidR="005C4158">
        <w:rPr>
          <w:rFonts w:ascii="Times New Roman" w:eastAsia="Times New Roman" w:hAnsi="Times New Roman" w:cs="Times New Roman"/>
          <w:sz w:val="24"/>
          <w:szCs w:val="24"/>
        </w:rPr>
        <w:t xml:space="preserve"> Detailed steps of this use case are present in </w:t>
      </w:r>
      <w:r w:rsidR="00E4797C">
        <w:rPr>
          <w:rFonts w:ascii="Times New Roman" w:eastAsia="Times New Roman" w:hAnsi="Times New Roman" w:cs="Times New Roman"/>
          <w:sz w:val="24"/>
          <w:szCs w:val="24"/>
        </w:rPr>
        <w:t xml:space="preserve">Use Case </w:t>
      </w:r>
      <w:r w:rsidR="005C4158">
        <w:rPr>
          <w:rFonts w:ascii="Times New Roman" w:eastAsia="Times New Roman" w:hAnsi="Times New Roman" w:cs="Times New Roman"/>
          <w:sz w:val="24"/>
          <w:szCs w:val="24"/>
        </w:rPr>
        <w:t>Table 1.</w:t>
      </w:r>
    </w:p>
    <w:p w14:paraId="774A3E98" w14:textId="719D53C5" w:rsidR="003D0077" w:rsidRPr="003D0077" w:rsidRDefault="003D0077"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hAnsi="Times New Roman" w:cs="Times New Roman"/>
          <w:sz w:val="24"/>
          <w:szCs w:val="24"/>
        </w:rPr>
        <w:t xml:space="preserve">User </w:t>
      </w:r>
      <w:r w:rsidR="006A1292">
        <w:rPr>
          <w:rFonts w:ascii="Times New Roman" w:hAnsi="Times New Roman" w:cs="Times New Roman"/>
          <w:sz w:val="24"/>
          <w:szCs w:val="24"/>
        </w:rPr>
        <w:t>l</w:t>
      </w:r>
      <w:r w:rsidR="002A1436">
        <w:rPr>
          <w:rFonts w:ascii="Times New Roman" w:hAnsi="Times New Roman" w:cs="Times New Roman"/>
          <w:sz w:val="24"/>
          <w:szCs w:val="24"/>
        </w:rPr>
        <w:t>ogin</w:t>
      </w:r>
      <w:r w:rsidR="007E2BE8">
        <w:rPr>
          <w:rFonts w:ascii="Times New Roman" w:hAnsi="Times New Roman" w:cs="Times New Roman"/>
          <w:sz w:val="24"/>
          <w:szCs w:val="24"/>
        </w:rPr>
        <w:t xml:space="preserve">: </w:t>
      </w:r>
      <w:r w:rsidR="004B223F">
        <w:rPr>
          <w:rFonts w:ascii="Times New Roman" w:hAnsi="Times New Roman" w:cs="Times New Roman"/>
          <w:sz w:val="24"/>
          <w:szCs w:val="24"/>
        </w:rPr>
        <w:t>The u</w:t>
      </w:r>
      <w:r w:rsidR="007E2BE8">
        <w:rPr>
          <w:rFonts w:ascii="Times New Roman" w:hAnsi="Times New Roman" w:cs="Times New Roman"/>
          <w:sz w:val="24"/>
          <w:szCs w:val="24"/>
        </w:rPr>
        <w:t xml:space="preserve">ser </w:t>
      </w:r>
      <w:r w:rsidR="00FB2561">
        <w:rPr>
          <w:rFonts w:ascii="Times New Roman" w:hAnsi="Times New Roman" w:cs="Times New Roman"/>
          <w:sz w:val="24"/>
          <w:szCs w:val="24"/>
        </w:rPr>
        <w:t>logs into</w:t>
      </w:r>
      <w:r w:rsidR="007E2BE8">
        <w:rPr>
          <w:rFonts w:ascii="Times New Roman" w:hAnsi="Times New Roman" w:cs="Times New Roman"/>
          <w:sz w:val="24"/>
          <w:szCs w:val="24"/>
        </w:rPr>
        <w:t xml:space="preserve"> </w:t>
      </w:r>
      <w:r w:rsidR="00605A48">
        <w:rPr>
          <w:rFonts w:ascii="Times New Roman" w:hAnsi="Times New Roman" w:cs="Times New Roman"/>
          <w:sz w:val="24"/>
          <w:szCs w:val="24"/>
        </w:rPr>
        <w:t xml:space="preserve">an </w:t>
      </w:r>
      <w:r w:rsidR="007E2BE8">
        <w:rPr>
          <w:rFonts w:ascii="Times New Roman" w:hAnsi="Times New Roman" w:cs="Times New Roman"/>
          <w:sz w:val="24"/>
          <w:szCs w:val="24"/>
        </w:rPr>
        <w:t xml:space="preserve">application by following </w:t>
      </w:r>
      <w:r w:rsidR="00605A48">
        <w:rPr>
          <w:rFonts w:ascii="Times New Roman" w:hAnsi="Times New Roman" w:cs="Times New Roman"/>
          <w:sz w:val="24"/>
          <w:szCs w:val="24"/>
        </w:rPr>
        <w:t xml:space="preserve">the </w:t>
      </w:r>
      <w:r w:rsidR="007E2BE8">
        <w:rPr>
          <w:rFonts w:ascii="Times New Roman" w:hAnsi="Times New Roman" w:cs="Times New Roman"/>
          <w:sz w:val="24"/>
          <w:szCs w:val="24"/>
        </w:rPr>
        <w:t>steps presented in Use Case Table 2.</w:t>
      </w:r>
    </w:p>
    <w:p w14:paraId="7FC89039" w14:textId="63A85814" w:rsidR="00B32844" w:rsidRPr="00C51DE7" w:rsidRDefault="00664BE1"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 xml:space="preserve">Search economical travel option: </w:t>
      </w:r>
      <w:r w:rsidR="0008715C">
        <w:rPr>
          <w:rFonts w:ascii="Times New Roman" w:eastAsia="Times New Roman" w:hAnsi="Times New Roman" w:cs="Times New Roman"/>
          <w:sz w:val="24"/>
          <w:szCs w:val="24"/>
        </w:rPr>
        <w:t>The u</w:t>
      </w:r>
      <w:r w:rsidR="002D367C">
        <w:rPr>
          <w:rFonts w:ascii="Times New Roman" w:eastAsia="Times New Roman" w:hAnsi="Times New Roman" w:cs="Times New Roman"/>
          <w:sz w:val="24"/>
          <w:szCs w:val="24"/>
        </w:rPr>
        <w:t>ser</w:t>
      </w:r>
      <w:r w:rsidR="00866FA5">
        <w:rPr>
          <w:rFonts w:ascii="Times New Roman" w:eastAsia="Times New Roman" w:hAnsi="Times New Roman" w:cs="Times New Roman"/>
          <w:sz w:val="24"/>
          <w:szCs w:val="24"/>
        </w:rPr>
        <w:t xml:space="preserve"> find</w:t>
      </w:r>
      <w:r w:rsidR="007814D5">
        <w:rPr>
          <w:rFonts w:ascii="Times New Roman" w:eastAsia="Times New Roman" w:hAnsi="Times New Roman" w:cs="Times New Roman"/>
          <w:sz w:val="24"/>
          <w:szCs w:val="24"/>
        </w:rPr>
        <w:t>s</w:t>
      </w:r>
      <w:r w:rsidR="00866FA5">
        <w:rPr>
          <w:rFonts w:ascii="Times New Roman" w:eastAsia="Times New Roman" w:hAnsi="Times New Roman" w:cs="Times New Roman"/>
          <w:sz w:val="24"/>
          <w:szCs w:val="24"/>
        </w:rPr>
        <w:t xml:space="preserve"> </w:t>
      </w:r>
      <w:r w:rsidR="0008715C">
        <w:rPr>
          <w:rFonts w:ascii="Times New Roman" w:eastAsia="Times New Roman" w:hAnsi="Times New Roman" w:cs="Times New Roman"/>
          <w:sz w:val="24"/>
          <w:szCs w:val="24"/>
        </w:rPr>
        <w:t xml:space="preserve">the </w:t>
      </w:r>
      <w:r w:rsidR="00FC3575">
        <w:rPr>
          <w:rFonts w:ascii="Times New Roman" w:eastAsia="Times New Roman" w:hAnsi="Times New Roman" w:cs="Times New Roman"/>
          <w:sz w:val="24"/>
          <w:szCs w:val="24"/>
        </w:rPr>
        <w:t xml:space="preserve">economical </w:t>
      </w:r>
      <w:r w:rsidR="00866FA5">
        <w:rPr>
          <w:rFonts w:ascii="Times New Roman" w:eastAsia="Times New Roman" w:hAnsi="Times New Roman" w:cs="Times New Roman"/>
          <w:sz w:val="24"/>
          <w:szCs w:val="24"/>
        </w:rPr>
        <w:t xml:space="preserve">travel option by following </w:t>
      </w:r>
      <w:r w:rsidR="00605A48">
        <w:rPr>
          <w:rFonts w:ascii="Times New Roman" w:eastAsia="Times New Roman" w:hAnsi="Times New Roman" w:cs="Times New Roman"/>
          <w:sz w:val="24"/>
          <w:szCs w:val="24"/>
        </w:rPr>
        <w:t xml:space="preserve">the </w:t>
      </w:r>
      <w:r w:rsidR="00866FA5">
        <w:rPr>
          <w:rFonts w:ascii="Times New Roman" w:eastAsia="Times New Roman" w:hAnsi="Times New Roman" w:cs="Times New Roman"/>
          <w:sz w:val="24"/>
          <w:szCs w:val="24"/>
        </w:rPr>
        <w:t>steps listed in Use Case Table 3</w:t>
      </w:r>
      <w:r w:rsidR="0062578B">
        <w:rPr>
          <w:rFonts w:ascii="Times New Roman" w:eastAsia="Times New Roman" w:hAnsi="Times New Roman" w:cs="Times New Roman"/>
          <w:sz w:val="24"/>
          <w:szCs w:val="24"/>
        </w:rPr>
        <w:t>.</w:t>
      </w:r>
    </w:p>
    <w:p w14:paraId="3BFCE63B" w14:textId="682EFE5B" w:rsidR="00110DEA" w:rsidRPr="008011C2" w:rsidRDefault="00C51DE7" w:rsidP="00110DEA">
      <w:pPr>
        <w:pStyle w:val="ListParagraph"/>
        <w:numPr>
          <w:ilvl w:val="0"/>
          <w:numId w:val="18"/>
        </w:numPr>
        <w:spacing w:line="480" w:lineRule="auto"/>
        <w:ind w:left="360" w:firstLine="0"/>
        <w:rPr>
          <w:rFonts w:ascii="Times New Roman" w:hAnsi="Times New Roman" w:cs="Times New Roman"/>
          <w:sz w:val="24"/>
          <w:szCs w:val="24"/>
        </w:rPr>
      </w:pPr>
      <w:r>
        <w:rPr>
          <w:rFonts w:ascii="Times New Roman" w:hAnsi="Times New Roman" w:cs="Times New Roman"/>
          <w:sz w:val="24"/>
          <w:szCs w:val="24"/>
        </w:rPr>
        <w:t xml:space="preserve">Search faster travel option: </w:t>
      </w:r>
      <w:r w:rsidR="000924A1">
        <w:rPr>
          <w:rFonts w:ascii="Times New Roman" w:hAnsi="Times New Roman" w:cs="Times New Roman"/>
          <w:sz w:val="24"/>
          <w:szCs w:val="24"/>
        </w:rPr>
        <w:t>The u</w:t>
      </w:r>
      <w:r w:rsidR="002D367C">
        <w:rPr>
          <w:rFonts w:ascii="Times New Roman" w:eastAsia="Times New Roman" w:hAnsi="Times New Roman" w:cs="Times New Roman"/>
          <w:sz w:val="24"/>
          <w:szCs w:val="24"/>
        </w:rPr>
        <w:t>ser</w:t>
      </w:r>
      <w:r w:rsidR="00866FA5">
        <w:rPr>
          <w:rFonts w:ascii="Times New Roman" w:eastAsia="Times New Roman" w:hAnsi="Times New Roman" w:cs="Times New Roman"/>
          <w:sz w:val="24"/>
          <w:szCs w:val="24"/>
        </w:rPr>
        <w:t xml:space="preserve"> find</w:t>
      </w:r>
      <w:r w:rsidR="007814D5">
        <w:rPr>
          <w:rFonts w:ascii="Times New Roman" w:eastAsia="Times New Roman" w:hAnsi="Times New Roman" w:cs="Times New Roman"/>
          <w:sz w:val="24"/>
          <w:szCs w:val="24"/>
        </w:rPr>
        <w:t>s</w:t>
      </w:r>
      <w:r w:rsidR="00866FA5">
        <w:rPr>
          <w:rFonts w:ascii="Times New Roman" w:eastAsia="Times New Roman" w:hAnsi="Times New Roman" w:cs="Times New Roman"/>
          <w:sz w:val="24"/>
          <w:szCs w:val="24"/>
        </w:rPr>
        <w:t xml:space="preserve"> </w:t>
      </w:r>
      <w:r w:rsidR="00725444">
        <w:rPr>
          <w:rFonts w:ascii="Times New Roman" w:eastAsia="Times New Roman" w:hAnsi="Times New Roman" w:cs="Times New Roman"/>
          <w:sz w:val="24"/>
          <w:szCs w:val="24"/>
        </w:rPr>
        <w:t xml:space="preserve">the faster </w:t>
      </w:r>
      <w:r w:rsidR="00C066FD">
        <w:rPr>
          <w:rFonts w:ascii="Times New Roman" w:eastAsia="Times New Roman" w:hAnsi="Times New Roman" w:cs="Times New Roman"/>
          <w:sz w:val="24"/>
          <w:szCs w:val="24"/>
        </w:rPr>
        <w:t>travel option to reach a</w:t>
      </w:r>
      <w:r w:rsidR="00866FA5">
        <w:rPr>
          <w:rFonts w:ascii="Times New Roman" w:eastAsia="Times New Roman" w:hAnsi="Times New Roman" w:cs="Times New Roman"/>
          <w:sz w:val="24"/>
          <w:szCs w:val="24"/>
        </w:rPr>
        <w:t xml:space="preserve"> destination </w:t>
      </w:r>
      <w:r w:rsidR="00FC3575">
        <w:rPr>
          <w:rFonts w:ascii="Times New Roman" w:eastAsia="Times New Roman" w:hAnsi="Times New Roman" w:cs="Times New Roman"/>
          <w:sz w:val="24"/>
          <w:szCs w:val="24"/>
        </w:rPr>
        <w:t>in less travel time</w:t>
      </w:r>
      <w:r w:rsidR="00866FA5">
        <w:rPr>
          <w:rFonts w:ascii="Times New Roman" w:eastAsia="Times New Roman" w:hAnsi="Times New Roman" w:cs="Times New Roman"/>
          <w:sz w:val="24"/>
          <w:szCs w:val="24"/>
        </w:rPr>
        <w:t xml:space="preserve"> by following steps listed in Use Case Table 4</w:t>
      </w:r>
      <w:r w:rsidR="0062578B">
        <w:rPr>
          <w:rFonts w:ascii="Times New Roman" w:eastAsia="Times New Roman" w:hAnsi="Times New Roman" w:cs="Times New Roman"/>
          <w:sz w:val="24"/>
          <w:szCs w:val="24"/>
        </w:rPr>
        <w:t>.</w:t>
      </w:r>
    </w:p>
    <w:p w14:paraId="6DE0D4E1" w14:textId="7283A465" w:rsidR="008011C2" w:rsidRDefault="008011C2" w:rsidP="00110DEA">
      <w:pPr>
        <w:pStyle w:val="ListParagraph"/>
        <w:numPr>
          <w:ilvl w:val="0"/>
          <w:numId w:val="18"/>
        </w:numPr>
        <w:spacing w:line="480" w:lineRule="auto"/>
        <w:ind w:left="360" w:firstLine="0"/>
        <w:rPr>
          <w:rFonts w:ascii="Times New Roman" w:hAnsi="Times New Roman" w:cs="Times New Roman"/>
          <w:sz w:val="24"/>
          <w:szCs w:val="24"/>
        </w:rPr>
      </w:pPr>
      <w:r w:rsidRPr="00110DEA">
        <w:rPr>
          <w:rFonts w:ascii="Times New Roman" w:eastAsia="Times New Roman" w:hAnsi="Times New Roman" w:cs="Times New Roman"/>
          <w:sz w:val="24"/>
          <w:szCs w:val="24"/>
        </w:rPr>
        <w:t>Save travel decision: The user saves the preferred travel option in the application by</w:t>
      </w:r>
    </w:p>
    <w:p w14:paraId="3D758FB2" w14:textId="031EC8E8" w:rsidR="00806F8B" w:rsidRPr="00110DEA" w:rsidRDefault="00866FA5" w:rsidP="008011C2">
      <w:pPr>
        <w:pStyle w:val="ListParagraph"/>
        <w:spacing w:line="480" w:lineRule="auto"/>
        <w:ind w:left="360"/>
        <w:rPr>
          <w:rFonts w:ascii="Times New Roman" w:hAnsi="Times New Roman" w:cs="Times New Roman"/>
          <w:sz w:val="24"/>
          <w:szCs w:val="24"/>
        </w:rPr>
      </w:pPr>
      <w:r w:rsidRPr="00110DEA">
        <w:rPr>
          <w:rFonts w:ascii="Times New Roman" w:eastAsia="Times New Roman" w:hAnsi="Times New Roman" w:cs="Times New Roman"/>
          <w:sz w:val="24"/>
          <w:szCs w:val="24"/>
        </w:rPr>
        <w:lastRenderedPageBreak/>
        <w:t>f</w:t>
      </w:r>
      <w:r w:rsidR="00333880" w:rsidRPr="00110DEA">
        <w:rPr>
          <w:rFonts w:ascii="Times New Roman" w:eastAsia="Times New Roman" w:hAnsi="Times New Roman" w:cs="Times New Roman"/>
          <w:sz w:val="24"/>
          <w:szCs w:val="24"/>
        </w:rPr>
        <w:t>ollowing steps mentioned in Use Case Table 5</w:t>
      </w:r>
      <w:r w:rsidRPr="00110DEA">
        <w:rPr>
          <w:rFonts w:ascii="Times New Roman" w:eastAsia="Times New Roman" w:hAnsi="Times New Roman" w:cs="Times New Roman"/>
          <w:sz w:val="24"/>
          <w:szCs w:val="24"/>
        </w:rPr>
        <w:t>.</w:t>
      </w:r>
    </w:p>
    <w:p w14:paraId="108B5AB5" w14:textId="3A84639D" w:rsidR="007B640A" w:rsidRPr="007C147B" w:rsidRDefault="007C147B"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S</w:t>
      </w:r>
      <w:r w:rsidRPr="007C147B">
        <w:rPr>
          <w:rFonts w:ascii="Times New Roman" w:eastAsia="Times New Roman" w:hAnsi="Times New Roman" w:cs="Times New Roman"/>
          <w:sz w:val="24"/>
          <w:szCs w:val="24"/>
        </w:rPr>
        <w:t>chedule</w:t>
      </w:r>
      <w:r>
        <w:rPr>
          <w:rFonts w:ascii="Times New Roman" w:eastAsia="Times New Roman" w:hAnsi="Times New Roman" w:cs="Times New Roman"/>
          <w:sz w:val="24"/>
          <w:szCs w:val="24"/>
        </w:rPr>
        <w:t xml:space="preserve"> future</w:t>
      </w:r>
      <w:r w:rsidRPr="007C147B">
        <w:rPr>
          <w:rFonts w:ascii="Times New Roman" w:eastAsia="Times New Roman" w:hAnsi="Times New Roman" w:cs="Times New Roman"/>
          <w:sz w:val="24"/>
          <w:szCs w:val="24"/>
        </w:rPr>
        <w:t xml:space="preserve"> travel </w:t>
      </w:r>
      <w:r>
        <w:rPr>
          <w:rFonts w:ascii="Times New Roman" w:eastAsia="Times New Roman" w:hAnsi="Times New Roman" w:cs="Times New Roman"/>
          <w:sz w:val="24"/>
          <w:szCs w:val="24"/>
        </w:rPr>
        <w:t>for notification</w:t>
      </w:r>
      <w:r w:rsidR="00151922">
        <w:rPr>
          <w:rFonts w:ascii="Times New Roman" w:eastAsia="Times New Roman" w:hAnsi="Times New Roman" w:cs="Times New Roman"/>
          <w:sz w:val="24"/>
          <w:szCs w:val="24"/>
        </w:rPr>
        <w:t xml:space="preserve">: </w:t>
      </w:r>
      <w:r w:rsidR="00FD7D8D">
        <w:rPr>
          <w:rFonts w:ascii="Times New Roman" w:eastAsia="Times New Roman" w:hAnsi="Times New Roman" w:cs="Times New Roman"/>
          <w:sz w:val="24"/>
          <w:szCs w:val="24"/>
        </w:rPr>
        <w:t>The u</w:t>
      </w:r>
      <w:r w:rsidR="00151922">
        <w:rPr>
          <w:rFonts w:ascii="Times New Roman" w:eastAsia="Times New Roman" w:hAnsi="Times New Roman" w:cs="Times New Roman"/>
          <w:sz w:val="24"/>
          <w:szCs w:val="24"/>
        </w:rPr>
        <w:t xml:space="preserve">ser follows steps mentioned in Use Case Table 6 to </w:t>
      </w:r>
      <w:r w:rsidR="00A12E78">
        <w:rPr>
          <w:rFonts w:ascii="Times New Roman" w:eastAsia="Times New Roman" w:hAnsi="Times New Roman" w:cs="Times New Roman"/>
          <w:sz w:val="24"/>
          <w:szCs w:val="24"/>
        </w:rPr>
        <w:t>schedule</w:t>
      </w:r>
      <w:r w:rsidR="00151922">
        <w:rPr>
          <w:rFonts w:ascii="Times New Roman" w:eastAsia="Times New Roman" w:hAnsi="Times New Roman" w:cs="Times New Roman"/>
          <w:sz w:val="24"/>
          <w:szCs w:val="24"/>
        </w:rPr>
        <w:t xml:space="preserve"> future travel</w:t>
      </w:r>
      <w:r w:rsidR="00A12E78">
        <w:rPr>
          <w:rFonts w:ascii="Times New Roman" w:eastAsia="Times New Roman" w:hAnsi="Times New Roman" w:cs="Times New Roman"/>
          <w:sz w:val="24"/>
          <w:szCs w:val="24"/>
        </w:rPr>
        <w:t xml:space="preserve"> plan to receive</w:t>
      </w:r>
      <w:r w:rsidR="00151922">
        <w:rPr>
          <w:rFonts w:ascii="Times New Roman" w:eastAsia="Times New Roman" w:hAnsi="Times New Roman" w:cs="Times New Roman"/>
          <w:sz w:val="24"/>
          <w:szCs w:val="24"/>
        </w:rPr>
        <w:t xml:space="preserve"> </w:t>
      </w:r>
      <w:r w:rsidR="00A12E78">
        <w:rPr>
          <w:rFonts w:ascii="Times New Roman" w:eastAsia="Times New Roman" w:hAnsi="Times New Roman" w:cs="Times New Roman"/>
          <w:sz w:val="24"/>
          <w:szCs w:val="24"/>
        </w:rPr>
        <w:t>travel start time</w:t>
      </w:r>
      <w:r w:rsidR="00151922">
        <w:rPr>
          <w:rFonts w:ascii="Times New Roman" w:eastAsia="Times New Roman" w:hAnsi="Times New Roman" w:cs="Times New Roman"/>
          <w:sz w:val="24"/>
          <w:szCs w:val="24"/>
        </w:rPr>
        <w:t xml:space="preserve"> notification.</w:t>
      </w:r>
    </w:p>
    <w:p w14:paraId="6605E240" w14:textId="7EAC4BFA" w:rsidR="007C147B" w:rsidRPr="00732973" w:rsidRDefault="00507365" w:rsidP="00173D4F">
      <w:pPr>
        <w:pStyle w:val="ListParagraph"/>
        <w:numPr>
          <w:ilvl w:val="0"/>
          <w:numId w:val="18"/>
        </w:numPr>
        <w:spacing w:line="480" w:lineRule="auto"/>
        <w:ind w:left="360" w:firstLine="0"/>
        <w:rPr>
          <w:rFonts w:ascii="Times New Roman" w:hAnsi="Times New Roman" w:cs="Times New Roman"/>
          <w:sz w:val="24"/>
          <w:szCs w:val="24"/>
        </w:rPr>
      </w:pPr>
      <w:r w:rsidRPr="00507365">
        <w:rPr>
          <w:rFonts w:ascii="Times New Roman" w:eastAsia="Times New Roman" w:hAnsi="Times New Roman" w:cs="Times New Roman"/>
          <w:sz w:val="24"/>
          <w:szCs w:val="24"/>
        </w:rPr>
        <w:t>Send push notification</w:t>
      </w:r>
      <w:r w:rsidR="00B05520">
        <w:rPr>
          <w:rFonts w:ascii="Times New Roman" w:eastAsia="Times New Roman" w:hAnsi="Times New Roman" w:cs="Times New Roman"/>
          <w:sz w:val="24"/>
          <w:szCs w:val="24"/>
        </w:rPr>
        <w:t xml:space="preserve">: System notifies </w:t>
      </w:r>
      <w:r w:rsidR="00605A48">
        <w:rPr>
          <w:rFonts w:ascii="Times New Roman" w:eastAsia="Times New Roman" w:hAnsi="Times New Roman" w:cs="Times New Roman"/>
          <w:sz w:val="24"/>
          <w:szCs w:val="24"/>
        </w:rPr>
        <w:t xml:space="preserve">the </w:t>
      </w:r>
      <w:r w:rsidR="00B05520">
        <w:rPr>
          <w:rFonts w:ascii="Times New Roman" w:eastAsia="Times New Roman" w:hAnsi="Times New Roman" w:cs="Times New Roman"/>
          <w:sz w:val="24"/>
          <w:szCs w:val="24"/>
        </w:rPr>
        <w:t xml:space="preserve">user to start travel </w:t>
      </w:r>
      <w:r w:rsidR="005E5096">
        <w:rPr>
          <w:rFonts w:ascii="Times New Roman" w:eastAsia="Times New Roman" w:hAnsi="Times New Roman" w:cs="Times New Roman"/>
          <w:sz w:val="24"/>
          <w:szCs w:val="24"/>
        </w:rPr>
        <w:t xml:space="preserve">by sending push notification </w:t>
      </w:r>
      <w:r w:rsidR="00B05520">
        <w:rPr>
          <w:rFonts w:ascii="Times New Roman" w:eastAsia="Times New Roman" w:hAnsi="Times New Roman" w:cs="Times New Roman"/>
          <w:sz w:val="24"/>
          <w:szCs w:val="24"/>
        </w:rPr>
        <w:t>based on Use Case Table 7.</w:t>
      </w:r>
    </w:p>
    <w:p w14:paraId="5BCE30FA" w14:textId="319E7EC6" w:rsidR="00732973" w:rsidRPr="002C5065" w:rsidRDefault="00845780"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V</w:t>
      </w:r>
      <w:r w:rsidR="00077AC6" w:rsidRPr="00344D51">
        <w:rPr>
          <w:rFonts w:ascii="Times New Roman" w:eastAsia="Times New Roman" w:hAnsi="Times New Roman" w:cs="Times New Roman"/>
          <w:sz w:val="24"/>
          <w:szCs w:val="24"/>
        </w:rPr>
        <w:t xml:space="preserve">iew travel </w:t>
      </w:r>
      <w:r w:rsidR="00957F51">
        <w:rPr>
          <w:rFonts w:ascii="Times New Roman" w:eastAsia="Times New Roman" w:hAnsi="Times New Roman" w:cs="Times New Roman"/>
          <w:sz w:val="24"/>
          <w:szCs w:val="24"/>
        </w:rPr>
        <w:t>search history</w:t>
      </w:r>
      <w:r w:rsidR="003C1E7E">
        <w:rPr>
          <w:rFonts w:ascii="Times New Roman" w:eastAsia="Times New Roman" w:hAnsi="Times New Roman" w:cs="Times New Roman"/>
          <w:sz w:val="24"/>
          <w:szCs w:val="24"/>
        </w:rPr>
        <w:t xml:space="preserve">: </w:t>
      </w:r>
      <w:r w:rsidR="00AD498D">
        <w:rPr>
          <w:rFonts w:ascii="Times New Roman" w:eastAsia="Times New Roman" w:hAnsi="Times New Roman" w:cs="Times New Roman"/>
          <w:sz w:val="24"/>
          <w:szCs w:val="24"/>
        </w:rPr>
        <w:t>The u</w:t>
      </w:r>
      <w:r w:rsidR="003C1E7E">
        <w:rPr>
          <w:rFonts w:ascii="Times New Roman" w:eastAsia="Times New Roman" w:hAnsi="Times New Roman" w:cs="Times New Roman"/>
          <w:sz w:val="24"/>
          <w:szCs w:val="24"/>
        </w:rPr>
        <w:t>ser can view travel</w:t>
      </w:r>
      <w:r w:rsidR="00303B49">
        <w:rPr>
          <w:rFonts w:ascii="Times New Roman" w:eastAsia="Times New Roman" w:hAnsi="Times New Roman" w:cs="Times New Roman"/>
          <w:sz w:val="24"/>
          <w:szCs w:val="24"/>
        </w:rPr>
        <w:t xml:space="preserve"> search preference and detailed</w:t>
      </w:r>
      <w:r w:rsidR="003C1E7E">
        <w:rPr>
          <w:rFonts w:ascii="Times New Roman" w:eastAsia="Times New Roman" w:hAnsi="Times New Roman" w:cs="Times New Roman"/>
          <w:sz w:val="24"/>
          <w:szCs w:val="24"/>
        </w:rPr>
        <w:t xml:space="preserve"> history </w:t>
      </w:r>
      <w:r w:rsidR="00F0306A">
        <w:rPr>
          <w:rFonts w:ascii="Times New Roman" w:eastAsia="Times New Roman" w:hAnsi="Times New Roman" w:cs="Times New Roman"/>
          <w:sz w:val="24"/>
          <w:szCs w:val="24"/>
        </w:rPr>
        <w:t xml:space="preserve">by </w:t>
      </w:r>
      <w:r w:rsidR="003C1E7E">
        <w:rPr>
          <w:rFonts w:ascii="Times New Roman" w:eastAsia="Times New Roman" w:hAnsi="Times New Roman" w:cs="Times New Roman"/>
          <w:sz w:val="24"/>
          <w:szCs w:val="24"/>
        </w:rPr>
        <w:t>following steps in Use Case Table 8.</w:t>
      </w:r>
    </w:p>
    <w:p w14:paraId="7230CD42" w14:textId="7215175C" w:rsidR="002C5065" w:rsidRPr="002C5065" w:rsidRDefault="00845780"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View</w:t>
      </w:r>
      <w:r w:rsidR="002C5065">
        <w:rPr>
          <w:rFonts w:ascii="Times New Roman" w:eastAsia="Times New Roman" w:hAnsi="Times New Roman" w:cs="Times New Roman"/>
          <w:sz w:val="24"/>
          <w:szCs w:val="24"/>
        </w:rPr>
        <w:t xml:space="preserve"> schedule</w:t>
      </w:r>
      <w:r w:rsidR="002C5065" w:rsidRPr="00344D51">
        <w:rPr>
          <w:rFonts w:ascii="Times New Roman" w:eastAsia="Times New Roman" w:hAnsi="Times New Roman" w:cs="Times New Roman"/>
          <w:sz w:val="24"/>
          <w:szCs w:val="24"/>
        </w:rPr>
        <w:t xml:space="preserve"> travel </w:t>
      </w:r>
      <w:r w:rsidR="002C5065">
        <w:rPr>
          <w:rFonts w:ascii="Times New Roman" w:eastAsia="Times New Roman" w:hAnsi="Times New Roman" w:cs="Times New Roman"/>
          <w:sz w:val="24"/>
          <w:szCs w:val="24"/>
        </w:rPr>
        <w:t xml:space="preserve">history: </w:t>
      </w:r>
      <w:r w:rsidR="00825FA6">
        <w:rPr>
          <w:rFonts w:ascii="Times New Roman" w:eastAsia="Times New Roman" w:hAnsi="Times New Roman" w:cs="Times New Roman"/>
          <w:sz w:val="24"/>
          <w:szCs w:val="24"/>
        </w:rPr>
        <w:t>The u</w:t>
      </w:r>
      <w:r w:rsidR="0062440A">
        <w:rPr>
          <w:rFonts w:ascii="Times New Roman" w:eastAsia="Times New Roman" w:hAnsi="Times New Roman" w:cs="Times New Roman"/>
          <w:sz w:val="24"/>
          <w:szCs w:val="24"/>
        </w:rPr>
        <w:t>ser can view travel schedule preference and detailed history by following steps in Use Case Table 9</w:t>
      </w:r>
      <w:r w:rsidR="002C5065">
        <w:rPr>
          <w:rFonts w:ascii="Times New Roman" w:eastAsia="Times New Roman" w:hAnsi="Times New Roman" w:cs="Times New Roman"/>
          <w:sz w:val="24"/>
          <w:szCs w:val="24"/>
        </w:rPr>
        <w:t>.</w:t>
      </w:r>
    </w:p>
    <w:p w14:paraId="15052986" w14:textId="07733D4D" w:rsidR="00AF616B" w:rsidRPr="00F41DD3" w:rsidRDefault="00F41DD3" w:rsidP="00173D4F">
      <w:pPr>
        <w:pStyle w:val="ListParagraph"/>
        <w:numPr>
          <w:ilvl w:val="0"/>
          <w:numId w:val="18"/>
        </w:numPr>
        <w:spacing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Filter report data on date range</w:t>
      </w:r>
      <w:r w:rsidR="00827BA0">
        <w:rPr>
          <w:rFonts w:ascii="Times New Roman" w:eastAsia="Times New Roman" w:hAnsi="Times New Roman" w:cs="Times New Roman"/>
          <w:sz w:val="24"/>
          <w:szCs w:val="24"/>
        </w:rPr>
        <w:t xml:space="preserve">: </w:t>
      </w:r>
      <w:r w:rsidR="00023F67">
        <w:rPr>
          <w:rFonts w:ascii="Times New Roman" w:eastAsia="Times New Roman" w:hAnsi="Times New Roman" w:cs="Times New Roman"/>
          <w:sz w:val="24"/>
          <w:szCs w:val="24"/>
        </w:rPr>
        <w:t>The u</w:t>
      </w:r>
      <w:r w:rsidR="00CA7511">
        <w:rPr>
          <w:rFonts w:ascii="Times New Roman" w:eastAsia="Times New Roman" w:hAnsi="Times New Roman" w:cs="Times New Roman"/>
          <w:sz w:val="24"/>
          <w:szCs w:val="24"/>
        </w:rPr>
        <w:t>ser can filter report data using date</w:t>
      </w:r>
      <w:r w:rsidR="003B4A83">
        <w:rPr>
          <w:rFonts w:ascii="Times New Roman" w:eastAsia="Times New Roman" w:hAnsi="Times New Roman" w:cs="Times New Roman"/>
          <w:sz w:val="24"/>
          <w:szCs w:val="24"/>
        </w:rPr>
        <w:t xml:space="preserve"> range</w:t>
      </w:r>
      <w:r w:rsidR="00CA7511">
        <w:rPr>
          <w:rFonts w:ascii="Times New Roman" w:eastAsia="Times New Roman" w:hAnsi="Times New Roman" w:cs="Times New Roman"/>
          <w:sz w:val="24"/>
          <w:szCs w:val="24"/>
        </w:rPr>
        <w:t xml:space="preserve"> for </w:t>
      </w:r>
      <w:r w:rsidR="00084409">
        <w:rPr>
          <w:rFonts w:ascii="Times New Roman" w:eastAsia="Times New Roman" w:hAnsi="Times New Roman" w:cs="Times New Roman"/>
          <w:sz w:val="24"/>
          <w:szCs w:val="24"/>
        </w:rPr>
        <w:t>historical travel</w:t>
      </w:r>
      <w:r w:rsidR="00031A12">
        <w:rPr>
          <w:rFonts w:ascii="Times New Roman" w:eastAsia="Times New Roman" w:hAnsi="Times New Roman" w:cs="Times New Roman"/>
          <w:sz w:val="24"/>
          <w:szCs w:val="24"/>
        </w:rPr>
        <w:t xml:space="preserve"> </w:t>
      </w:r>
      <w:r w:rsidR="00CA7511">
        <w:rPr>
          <w:rFonts w:ascii="Times New Roman" w:eastAsia="Times New Roman" w:hAnsi="Times New Roman" w:cs="Times New Roman"/>
          <w:sz w:val="24"/>
          <w:szCs w:val="24"/>
        </w:rPr>
        <w:t xml:space="preserve">analysis following steps in Use Case Table </w:t>
      </w:r>
      <w:r w:rsidR="002C5065">
        <w:rPr>
          <w:rFonts w:ascii="Times New Roman" w:eastAsia="Times New Roman" w:hAnsi="Times New Roman" w:cs="Times New Roman"/>
          <w:sz w:val="24"/>
          <w:szCs w:val="24"/>
        </w:rPr>
        <w:t>10</w:t>
      </w:r>
      <w:r w:rsidR="00CA7511">
        <w:rPr>
          <w:rFonts w:ascii="Times New Roman" w:eastAsia="Times New Roman" w:hAnsi="Times New Roman" w:cs="Times New Roman"/>
          <w:sz w:val="24"/>
          <w:szCs w:val="24"/>
        </w:rPr>
        <w:t>.</w:t>
      </w:r>
    </w:p>
    <w:p w14:paraId="3B9BC217" w14:textId="3F3FCBB0" w:rsidR="00F41DD3" w:rsidRDefault="00542110" w:rsidP="002160BA">
      <w:pPr>
        <w:pStyle w:val="ListParagraph"/>
        <w:numPr>
          <w:ilvl w:val="0"/>
          <w:numId w:val="18"/>
        </w:numPr>
        <w:spacing w:after="0" w:line="480" w:lineRule="auto"/>
        <w:ind w:left="360" w:firstLine="0"/>
        <w:rPr>
          <w:rFonts w:ascii="Times New Roman" w:hAnsi="Times New Roman" w:cs="Times New Roman"/>
          <w:sz w:val="24"/>
          <w:szCs w:val="24"/>
        </w:rPr>
      </w:pPr>
      <w:r>
        <w:rPr>
          <w:rFonts w:ascii="Times New Roman" w:eastAsia="Times New Roman" w:hAnsi="Times New Roman" w:cs="Times New Roman"/>
          <w:sz w:val="24"/>
          <w:szCs w:val="24"/>
        </w:rPr>
        <w:t>D</w:t>
      </w:r>
      <w:r w:rsidRPr="00C21AC9">
        <w:rPr>
          <w:rFonts w:ascii="Times New Roman" w:eastAsia="Times New Roman" w:hAnsi="Times New Roman" w:cs="Times New Roman"/>
          <w:sz w:val="24"/>
          <w:szCs w:val="24"/>
        </w:rPr>
        <w:t xml:space="preserve">ownload </w:t>
      </w:r>
      <w:r>
        <w:rPr>
          <w:rFonts w:ascii="Times New Roman" w:eastAsia="Times New Roman" w:hAnsi="Times New Roman" w:cs="Times New Roman"/>
          <w:sz w:val="24"/>
          <w:szCs w:val="24"/>
        </w:rPr>
        <w:t xml:space="preserve">travel history </w:t>
      </w:r>
      <w:r w:rsidRPr="00C21AC9">
        <w:rPr>
          <w:rFonts w:ascii="Times New Roman" w:eastAsia="Times New Roman" w:hAnsi="Times New Roman" w:cs="Times New Roman"/>
          <w:sz w:val="24"/>
          <w:szCs w:val="24"/>
        </w:rPr>
        <w:t>report</w:t>
      </w:r>
      <w:r w:rsidR="00CA7511">
        <w:rPr>
          <w:rFonts w:ascii="Times New Roman" w:eastAsia="Times New Roman" w:hAnsi="Times New Roman" w:cs="Times New Roman"/>
          <w:sz w:val="24"/>
          <w:szCs w:val="24"/>
        </w:rPr>
        <w:t xml:space="preserve">: </w:t>
      </w:r>
      <w:r w:rsidR="00960074">
        <w:rPr>
          <w:rFonts w:ascii="Times New Roman" w:eastAsia="Times New Roman" w:hAnsi="Times New Roman" w:cs="Times New Roman"/>
          <w:sz w:val="24"/>
          <w:szCs w:val="24"/>
        </w:rPr>
        <w:t>The u</w:t>
      </w:r>
      <w:r w:rsidR="00CA7511">
        <w:rPr>
          <w:rFonts w:ascii="Times New Roman" w:eastAsia="Times New Roman" w:hAnsi="Times New Roman" w:cs="Times New Roman"/>
          <w:sz w:val="24"/>
          <w:szCs w:val="24"/>
        </w:rPr>
        <w:t>ser can download report by following steps listed in Use Case Table 1</w:t>
      </w:r>
      <w:r w:rsidR="002C5065">
        <w:rPr>
          <w:rFonts w:ascii="Times New Roman" w:eastAsia="Times New Roman" w:hAnsi="Times New Roman" w:cs="Times New Roman"/>
          <w:sz w:val="24"/>
          <w:szCs w:val="24"/>
        </w:rPr>
        <w:t>1</w:t>
      </w:r>
      <w:r w:rsidR="00CA7511">
        <w:rPr>
          <w:rFonts w:ascii="Times New Roman" w:eastAsia="Times New Roman" w:hAnsi="Times New Roman" w:cs="Times New Roman"/>
          <w:sz w:val="24"/>
          <w:szCs w:val="24"/>
        </w:rPr>
        <w:t>.</w:t>
      </w:r>
    </w:p>
    <w:p w14:paraId="10E924C4" w14:textId="3E185074" w:rsidR="004908C1" w:rsidRDefault="004908C1" w:rsidP="002160BA">
      <w:pPr>
        <w:spacing w:after="0" w:line="480" w:lineRule="auto"/>
        <w:rPr>
          <w:rFonts w:ascii="Times New Roman" w:hAnsi="Times New Roman" w:cs="Times New Roman"/>
          <w:b/>
          <w:sz w:val="24"/>
          <w:szCs w:val="24"/>
        </w:rPr>
      </w:pPr>
      <w:r w:rsidRPr="004908C1">
        <w:rPr>
          <w:rFonts w:ascii="Times New Roman" w:hAnsi="Times New Roman" w:cs="Times New Roman"/>
          <w:b/>
          <w:sz w:val="24"/>
          <w:szCs w:val="24"/>
        </w:rPr>
        <w:t>Class Diagram</w:t>
      </w:r>
    </w:p>
    <w:p w14:paraId="290F08B2" w14:textId="6F58347E" w:rsidR="00EC5D5E" w:rsidRPr="007277AA" w:rsidRDefault="004908C1" w:rsidP="009C7A3A">
      <w:pPr>
        <w:spacing w:after="0" w:line="480" w:lineRule="auto"/>
        <w:ind w:firstLine="720"/>
        <w:rPr>
          <w:rFonts w:ascii="Times New Roman" w:hAnsi="Times New Roman" w:cs="Times New Roman"/>
          <w:sz w:val="24"/>
          <w:szCs w:val="24"/>
        </w:rPr>
      </w:pPr>
      <w:r w:rsidRPr="004908C1">
        <w:rPr>
          <w:rFonts w:ascii="Times New Roman" w:hAnsi="Times New Roman" w:cs="Times New Roman"/>
          <w:sz w:val="24"/>
          <w:szCs w:val="24"/>
        </w:rPr>
        <w:t xml:space="preserve">Class diagram represents high level structure of the software system. </w:t>
      </w:r>
      <w:r w:rsidR="005E45D5">
        <w:rPr>
          <w:rFonts w:ascii="Times New Roman" w:hAnsi="Times New Roman" w:cs="Times New Roman"/>
          <w:sz w:val="24"/>
          <w:szCs w:val="24"/>
        </w:rPr>
        <w:t xml:space="preserve">It is a </w:t>
      </w:r>
      <w:r w:rsidR="00831603">
        <w:rPr>
          <w:rFonts w:ascii="Times New Roman" w:hAnsi="Times New Roman" w:cs="Times New Roman"/>
          <w:sz w:val="24"/>
          <w:szCs w:val="24"/>
        </w:rPr>
        <w:t>diagram that shows the classes of the system and the relationship that exists between the classes</w:t>
      </w:r>
      <w:r w:rsidR="005E45D5">
        <w:rPr>
          <w:rFonts w:ascii="Times New Roman" w:hAnsi="Times New Roman" w:cs="Times New Roman"/>
          <w:sz w:val="24"/>
          <w:szCs w:val="24"/>
        </w:rPr>
        <w:t xml:space="preserve">. </w:t>
      </w:r>
      <w:r w:rsidRPr="004908C1">
        <w:rPr>
          <w:rFonts w:ascii="Times New Roman" w:hAnsi="Times New Roman" w:cs="Times New Roman"/>
          <w:sz w:val="24"/>
          <w:szCs w:val="24"/>
        </w:rPr>
        <w:t>Classes are entities in the application</w:t>
      </w:r>
      <w:r w:rsidR="00300B93">
        <w:rPr>
          <w:rFonts w:ascii="Times New Roman" w:hAnsi="Times New Roman" w:cs="Times New Roman"/>
          <w:sz w:val="24"/>
          <w:szCs w:val="24"/>
        </w:rPr>
        <w:t>,</w:t>
      </w:r>
      <w:r w:rsidRPr="004908C1">
        <w:rPr>
          <w:rFonts w:ascii="Times New Roman" w:hAnsi="Times New Roman" w:cs="Times New Roman"/>
          <w:sz w:val="24"/>
          <w:szCs w:val="24"/>
        </w:rPr>
        <w:t xml:space="preserve"> and each class ha</w:t>
      </w:r>
      <w:r w:rsidR="004B0E44">
        <w:rPr>
          <w:rFonts w:ascii="Times New Roman" w:hAnsi="Times New Roman" w:cs="Times New Roman"/>
          <w:sz w:val="24"/>
          <w:szCs w:val="24"/>
        </w:rPr>
        <w:t>s</w:t>
      </w:r>
      <w:r w:rsidRPr="004908C1">
        <w:rPr>
          <w:rFonts w:ascii="Times New Roman" w:hAnsi="Times New Roman" w:cs="Times New Roman"/>
          <w:sz w:val="24"/>
          <w:szCs w:val="24"/>
        </w:rPr>
        <w:t xml:space="preserve"> attributes and methods. </w:t>
      </w:r>
      <w:r w:rsidR="00553493">
        <w:rPr>
          <w:rFonts w:ascii="Times New Roman" w:hAnsi="Times New Roman" w:cs="Times New Roman"/>
          <w:sz w:val="24"/>
          <w:szCs w:val="24"/>
        </w:rPr>
        <w:t>The c</w:t>
      </w:r>
      <w:r w:rsidRPr="004908C1">
        <w:rPr>
          <w:rFonts w:ascii="Times New Roman" w:hAnsi="Times New Roman" w:cs="Times New Roman"/>
          <w:sz w:val="24"/>
          <w:szCs w:val="24"/>
        </w:rPr>
        <w:t xml:space="preserve">lass diagram shows relationship between classes and </w:t>
      </w:r>
      <w:r w:rsidR="00C05373">
        <w:rPr>
          <w:rFonts w:ascii="Times New Roman" w:hAnsi="Times New Roman" w:cs="Times New Roman"/>
          <w:sz w:val="24"/>
          <w:szCs w:val="24"/>
        </w:rPr>
        <w:t>cardinality of the relationship</w:t>
      </w:r>
      <w:r w:rsidRPr="004908C1">
        <w:rPr>
          <w:rFonts w:ascii="Times New Roman" w:hAnsi="Times New Roman" w:cs="Times New Roman"/>
          <w:sz w:val="24"/>
          <w:szCs w:val="24"/>
        </w:rPr>
        <w:t xml:space="preserve">. Visibility modes </w:t>
      </w:r>
      <w:r w:rsidR="00D35B59">
        <w:rPr>
          <w:rFonts w:ascii="Times New Roman" w:hAnsi="Times New Roman" w:cs="Times New Roman"/>
          <w:sz w:val="24"/>
          <w:szCs w:val="24"/>
        </w:rPr>
        <w:t>such as</w:t>
      </w:r>
      <w:r w:rsidRPr="004908C1">
        <w:rPr>
          <w:rFonts w:ascii="Times New Roman" w:hAnsi="Times New Roman" w:cs="Times New Roman"/>
          <w:sz w:val="24"/>
          <w:szCs w:val="24"/>
        </w:rPr>
        <w:t xml:space="preserve"> public, </w:t>
      </w:r>
      <w:r w:rsidR="006A4F9B" w:rsidRPr="004908C1">
        <w:rPr>
          <w:rFonts w:ascii="Times New Roman" w:hAnsi="Times New Roman" w:cs="Times New Roman"/>
          <w:sz w:val="24"/>
          <w:szCs w:val="24"/>
        </w:rPr>
        <w:t>protected, default</w:t>
      </w:r>
      <w:r w:rsidR="00300B93">
        <w:rPr>
          <w:rFonts w:ascii="Times New Roman" w:hAnsi="Times New Roman" w:cs="Times New Roman"/>
          <w:sz w:val="24"/>
          <w:szCs w:val="24"/>
        </w:rPr>
        <w:t>,</w:t>
      </w:r>
      <w:r w:rsidRPr="004908C1">
        <w:rPr>
          <w:rFonts w:ascii="Times New Roman" w:hAnsi="Times New Roman" w:cs="Times New Roman"/>
          <w:sz w:val="24"/>
          <w:szCs w:val="24"/>
        </w:rPr>
        <w:t xml:space="preserve"> and private can be used to show the scope of the attributes and classes. Attributes should be private or protected. </w:t>
      </w:r>
      <w:r w:rsidR="006A4F9B" w:rsidRPr="004908C1">
        <w:rPr>
          <w:rFonts w:ascii="Times New Roman" w:hAnsi="Times New Roman" w:cs="Times New Roman"/>
          <w:sz w:val="24"/>
          <w:szCs w:val="24"/>
        </w:rPr>
        <w:t>Multiplicity</w:t>
      </w:r>
      <w:r w:rsidRPr="004908C1">
        <w:rPr>
          <w:rFonts w:ascii="Times New Roman" w:hAnsi="Times New Roman" w:cs="Times New Roman"/>
          <w:sz w:val="24"/>
          <w:szCs w:val="24"/>
        </w:rPr>
        <w:t xml:space="preserve"> is used to show cardinality in relationship between classes. Dependency is shown between classes using inheritance, association, dependency, aggregation</w:t>
      </w:r>
      <w:r w:rsidR="00C205D4">
        <w:rPr>
          <w:rFonts w:ascii="Times New Roman" w:hAnsi="Times New Roman" w:cs="Times New Roman"/>
          <w:sz w:val="24"/>
          <w:szCs w:val="24"/>
        </w:rPr>
        <w:t>,</w:t>
      </w:r>
      <w:r w:rsidRPr="004908C1">
        <w:rPr>
          <w:rFonts w:ascii="Times New Roman" w:hAnsi="Times New Roman" w:cs="Times New Roman"/>
          <w:sz w:val="24"/>
          <w:szCs w:val="24"/>
        </w:rPr>
        <w:t xml:space="preserve"> and composition relation.</w:t>
      </w:r>
      <w:r w:rsidR="00664891">
        <w:rPr>
          <w:rFonts w:ascii="Times New Roman" w:hAnsi="Times New Roman" w:cs="Times New Roman"/>
          <w:sz w:val="24"/>
          <w:szCs w:val="24"/>
        </w:rPr>
        <w:t xml:space="preserve"> Application domain expert</w:t>
      </w:r>
      <w:r w:rsidR="00C728DB">
        <w:rPr>
          <w:rFonts w:ascii="Times New Roman" w:hAnsi="Times New Roman" w:cs="Times New Roman"/>
          <w:sz w:val="24"/>
          <w:szCs w:val="24"/>
        </w:rPr>
        <w:t>s</w:t>
      </w:r>
      <w:r w:rsidR="00664891">
        <w:rPr>
          <w:rFonts w:ascii="Times New Roman" w:hAnsi="Times New Roman" w:cs="Times New Roman"/>
          <w:sz w:val="24"/>
          <w:szCs w:val="24"/>
        </w:rPr>
        <w:t xml:space="preserve"> use class diagram to model the application domain. </w:t>
      </w:r>
      <w:r w:rsidR="00083D36">
        <w:rPr>
          <w:rFonts w:ascii="Times New Roman" w:hAnsi="Times New Roman" w:cs="Times New Roman"/>
          <w:sz w:val="24"/>
          <w:szCs w:val="24"/>
        </w:rPr>
        <w:t>D</w:t>
      </w:r>
      <w:r w:rsidR="00664891">
        <w:rPr>
          <w:rFonts w:ascii="Times New Roman" w:hAnsi="Times New Roman" w:cs="Times New Roman"/>
          <w:sz w:val="24"/>
          <w:szCs w:val="24"/>
        </w:rPr>
        <w:t>eveloper</w:t>
      </w:r>
      <w:r w:rsidR="00083D36">
        <w:rPr>
          <w:rFonts w:ascii="Times New Roman" w:hAnsi="Times New Roman" w:cs="Times New Roman"/>
          <w:sz w:val="24"/>
          <w:szCs w:val="24"/>
        </w:rPr>
        <w:t>s use</w:t>
      </w:r>
      <w:r w:rsidR="00664891">
        <w:rPr>
          <w:rFonts w:ascii="Times New Roman" w:hAnsi="Times New Roman" w:cs="Times New Roman"/>
          <w:sz w:val="24"/>
          <w:szCs w:val="24"/>
        </w:rPr>
        <w:t xml:space="preserve"> </w:t>
      </w:r>
      <w:r w:rsidR="00AA4F3D">
        <w:rPr>
          <w:rFonts w:ascii="Times New Roman" w:hAnsi="Times New Roman" w:cs="Times New Roman"/>
          <w:sz w:val="24"/>
          <w:szCs w:val="24"/>
        </w:rPr>
        <w:t xml:space="preserve">the </w:t>
      </w:r>
      <w:r w:rsidR="00664891">
        <w:rPr>
          <w:rFonts w:ascii="Times New Roman" w:hAnsi="Times New Roman" w:cs="Times New Roman"/>
          <w:sz w:val="24"/>
          <w:szCs w:val="24"/>
        </w:rPr>
        <w:t xml:space="preserve">class diagram during </w:t>
      </w:r>
      <w:r w:rsidR="00606A31">
        <w:rPr>
          <w:rFonts w:ascii="Times New Roman" w:hAnsi="Times New Roman" w:cs="Times New Roman"/>
          <w:sz w:val="24"/>
          <w:szCs w:val="24"/>
        </w:rPr>
        <w:t xml:space="preserve">the </w:t>
      </w:r>
      <w:r w:rsidR="00664891">
        <w:rPr>
          <w:rFonts w:ascii="Times New Roman" w:hAnsi="Times New Roman" w:cs="Times New Roman"/>
          <w:sz w:val="24"/>
          <w:szCs w:val="24"/>
        </w:rPr>
        <w:lastRenderedPageBreak/>
        <w:t>application s</w:t>
      </w:r>
      <w:r w:rsidR="001E0A33">
        <w:rPr>
          <w:rFonts w:ascii="Times New Roman" w:hAnsi="Times New Roman" w:cs="Times New Roman"/>
          <w:sz w:val="24"/>
          <w:szCs w:val="24"/>
        </w:rPr>
        <w:t>ystem design and implementation</w:t>
      </w:r>
      <w:r w:rsidR="00664891" w:rsidRPr="007277AA">
        <w:rPr>
          <w:rFonts w:ascii="Times New Roman" w:hAnsi="Times New Roman" w:cs="Times New Roman"/>
          <w:sz w:val="24"/>
          <w:szCs w:val="24"/>
        </w:rPr>
        <w:t>.</w:t>
      </w:r>
      <w:r w:rsidR="00C459E0" w:rsidRPr="007277AA">
        <w:rPr>
          <w:rFonts w:ascii="Times New Roman" w:hAnsi="Times New Roman" w:cs="Times New Roman"/>
          <w:sz w:val="24"/>
          <w:szCs w:val="24"/>
        </w:rPr>
        <w:t xml:space="preserve"> </w:t>
      </w:r>
      <w:r w:rsidR="001E0A33">
        <w:rPr>
          <w:rFonts w:ascii="Times New Roman" w:hAnsi="Times New Roman" w:cs="Times New Roman"/>
          <w:sz w:val="24"/>
          <w:szCs w:val="24"/>
        </w:rPr>
        <w:t>The c</w:t>
      </w:r>
      <w:r w:rsidR="00C459E0" w:rsidRPr="007277AA">
        <w:rPr>
          <w:rFonts w:ascii="Times New Roman" w:hAnsi="Times New Roman" w:cs="Times New Roman"/>
          <w:sz w:val="24"/>
          <w:szCs w:val="24"/>
        </w:rPr>
        <w:t xml:space="preserve">lass diagram for Travel Helper application is </w:t>
      </w:r>
      <w:r w:rsidR="001E0A33">
        <w:rPr>
          <w:rFonts w:ascii="Times New Roman" w:hAnsi="Times New Roman" w:cs="Times New Roman"/>
          <w:sz w:val="24"/>
          <w:szCs w:val="24"/>
        </w:rPr>
        <w:t>shown in</w:t>
      </w:r>
      <w:r w:rsidR="00C459E0" w:rsidRPr="007277AA">
        <w:rPr>
          <w:rFonts w:ascii="Times New Roman" w:hAnsi="Times New Roman" w:cs="Times New Roman"/>
          <w:sz w:val="24"/>
          <w:szCs w:val="24"/>
        </w:rPr>
        <w:t xml:space="preserve"> Appendix C</w:t>
      </w:r>
      <w:r w:rsidR="004E1BD8" w:rsidRPr="007277AA">
        <w:rPr>
          <w:rFonts w:ascii="Times New Roman" w:hAnsi="Times New Roman" w:cs="Times New Roman"/>
          <w:sz w:val="24"/>
          <w:szCs w:val="24"/>
        </w:rPr>
        <w:t>.</w:t>
      </w:r>
    </w:p>
    <w:p w14:paraId="1D6CCB12" w14:textId="7A6252CA" w:rsidR="00A67FCA" w:rsidRDefault="00A67FCA" w:rsidP="00A67FCA">
      <w:pPr>
        <w:spacing w:after="0" w:line="480" w:lineRule="auto"/>
        <w:rPr>
          <w:rFonts w:ascii="Times New Roman" w:hAnsi="Times New Roman" w:cs="Times New Roman"/>
          <w:b/>
          <w:sz w:val="24"/>
          <w:szCs w:val="24"/>
        </w:rPr>
      </w:pPr>
      <w:r w:rsidRPr="00A67FCA">
        <w:rPr>
          <w:rFonts w:ascii="Times New Roman" w:hAnsi="Times New Roman" w:cs="Times New Roman"/>
          <w:b/>
          <w:sz w:val="24"/>
          <w:szCs w:val="24"/>
        </w:rPr>
        <w:t>Sequence Diagram</w:t>
      </w:r>
    </w:p>
    <w:p w14:paraId="01E4BFF5" w14:textId="7E557739" w:rsidR="00EC5D5E" w:rsidRPr="007277AA" w:rsidRDefault="00EC5D5E" w:rsidP="00A67FCA">
      <w:pPr>
        <w:spacing w:after="0" w:line="480" w:lineRule="auto"/>
        <w:rPr>
          <w:rFonts w:ascii="Times New Roman" w:hAnsi="Times New Roman" w:cs="Times New Roman"/>
          <w:sz w:val="24"/>
          <w:szCs w:val="24"/>
        </w:rPr>
      </w:pPr>
      <w:r w:rsidRPr="00540E31">
        <w:rPr>
          <w:rFonts w:ascii="Times New Roman" w:hAnsi="Times New Roman" w:cs="Times New Roman"/>
          <w:sz w:val="24"/>
          <w:szCs w:val="24"/>
        </w:rPr>
        <w:tab/>
        <w:t xml:space="preserve">Sequence Diagram is a graphical description </w:t>
      </w:r>
      <w:r w:rsidR="00540E31">
        <w:rPr>
          <w:rFonts w:ascii="Times New Roman" w:hAnsi="Times New Roman" w:cs="Times New Roman"/>
          <w:sz w:val="24"/>
          <w:szCs w:val="24"/>
        </w:rPr>
        <w:t xml:space="preserve">of the objects participating in a use case or scenario using a directed acyclic graph notation. </w:t>
      </w:r>
      <w:r w:rsidR="00A803FF">
        <w:rPr>
          <w:rFonts w:ascii="Times New Roman" w:hAnsi="Times New Roman" w:cs="Times New Roman"/>
          <w:sz w:val="24"/>
          <w:szCs w:val="24"/>
        </w:rPr>
        <w:t xml:space="preserve">Each use case can be modelled as a sequence diagram showing the actions of the user and request flow in the system in response to the action. </w:t>
      </w:r>
      <w:r w:rsidR="005F016C">
        <w:rPr>
          <w:rFonts w:ascii="Times New Roman" w:hAnsi="Times New Roman" w:cs="Times New Roman"/>
          <w:sz w:val="24"/>
          <w:szCs w:val="24"/>
        </w:rPr>
        <w:t>Three important part</w:t>
      </w:r>
      <w:r w:rsidR="006D2E91">
        <w:rPr>
          <w:rFonts w:ascii="Times New Roman" w:hAnsi="Times New Roman" w:cs="Times New Roman"/>
          <w:sz w:val="24"/>
          <w:szCs w:val="24"/>
        </w:rPr>
        <w:t>s</w:t>
      </w:r>
      <w:r w:rsidR="00F12577">
        <w:rPr>
          <w:rFonts w:ascii="Times New Roman" w:hAnsi="Times New Roman" w:cs="Times New Roman"/>
          <w:sz w:val="24"/>
          <w:szCs w:val="24"/>
        </w:rPr>
        <w:tab/>
      </w:r>
      <w:r w:rsidR="005F016C">
        <w:rPr>
          <w:rFonts w:ascii="Times New Roman" w:hAnsi="Times New Roman" w:cs="Times New Roman"/>
          <w:sz w:val="24"/>
          <w:szCs w:val="24"/>
        </w:rPr>
        <w:t xml:space="preserve"> of sequence diagram are </w:t>
      </w:r>
      <w:r w:rsidR="00D85A19">
        <w:rPr>
          <w:rFonts w:ascii="Times New Roman" w:hAnsi="Times New Roman" w:cs="Times New Roman"/>
          <w:sz w:val="24"/>
          <w:szCs w:val="24"/>
        </w:rPr>
        <w:t xml:space="preserve">boundary, </w:t>
      </w:r>
      <w:r w:rsidR="005F016C">
        <w:rPr>
          <w:rFonts w:ascii="Times New Roman" w:hAnsi="Times New Roman" w:cs="Times New Roman"/>
          <w:sz w:val="24"/>
          <w:szCs w:val="24"/>
        </w:rPr>
        <w:t>control</w:t>
      </w:r>
      <w:r w:rsidR="00D85A19">
        <w:rPr>
          <w:rFonts w:ascii="Times New Roman" w:hAnsi="Times New Roman" w:cs="Times New Roman"/>
          <w:sz w:val="24"/>
          <w:szCs w:val="24"/>
        </w:rPr>
        <w:t xml:space="preserve">, and </w:t>
      </w:r>
      <w:r w:rsidR="00BD2827">
        <w:rPr>
          <w:rFonts w:ascii="Times New Roman" w:hAnsi="Times New Roman" w:cs="Times New Roman"/>
          <w:sz w:val="24"/>
          <w:szCs w:val="24"/>
        </w:rPr>
        <w:t>entity</w:t>
      </w:r>
      <w:r w:rsidR="00D85A19">
        <w:rPr>
          <w:rFonts w:ascii="Times New Roman" w:hAnsi="Times New Roman" w:cs="Times New Roman"/>
          <w:sz w:val="24"/>
          <w:szCs w:val="24"/>
        </w:rPr>
        <w:t>.</w:t>
      </w:r>
      <w:r w:rsidR="008B3677">
        <w:rPr>
          <w:rFonts w:ascii="Times New Roman" w:hAnsi="Times New Roman" w:cs="Times New Roman"/>
          <w:sz w:val="24"/>
          <w:szCs w:val="24"/>
        </w:rPr>
        <w:t xml:space="preserve"> </w:t>
      </w:r>
      <w:r w:rsidR="006A5A15">
        <w:rPr>
          <w:rFonts w:ascii="Times New Roman" w:hAnsi="Times New Roman" w:cs="Times New Roman"/>
          <w:sz w:val="24"/>
          <w:szCs w:val="24"/>
        </w:rPr>
        <w:t xml:space="preserve">Boundary objects </w:t>
      </w:r>
      <w:r w:rsidR="00BE0ADD">
        <w:rPr>
          <w:rFonts w:ascii="Times New Roman" w:hAnsi="Times New Roman" w:cs="Times New Roman"/>
          <w:sz w:val="24"/>
          <w:szCs w:val="24"/>
        </w:rPr>
        <w:t>interface with system actors</w:t>
      </w:r>
      <w:r w:rsidR="0068710E">
        <w:rPr>
          <w:rFonts w:ascii="Times New Roman" w:hAnsi="Times New Roman" w:cs="Times New Roman"/>
          <w:sz w:val="24"/>
          <w:szCs w:val="24"/>
        </w:rPr>
        <w:t xml:space="preserve"> and</w:t>
      </w:r>
      <w:r w:rsidR="00BE0ADD">
        <w:rPr>
          <w:rFonts w:ascii="Times New Roman" w:hAnsi="Times New Roman" w:cs="Times New Roman"/>
          <w:sz w:val="24"/>
          <w:szCs w:val="24"/>
        </w:rPr>
        <w:t xml:space="preserve"> interact with </w:t>
      </w:r>
      <w:r w:rsidR="0074794E">
        <w:rPr>
          <w:rFonts w:ascii="Times New Roman" w:hAnsi="Times New Roman" w:cs="Times New Roman"/>
          <w:sz w:val="24"/>
          <w:szCs w:val="24"/>
        </w:rPr>
        <w:t xml:space="preserve">the </w:t>
      </w:r>
      <w:r w:rsidR="00BE0ADD">
        <w:rPr>
          <w:rFonts w:ascii="Times New Roman" w:hAnsi="Times New Roman" w:cs="Times New Roman"/>
          <w:sz w:val="24"/>
          <w:szCs w:val="24"/>
        </w:rPr>
        <w:t>actor and control</w:t>
      </w:r>
      <w:r w:rsidR="001D4DAF">
        <w:rPr>
          <w:rFonts w:ascii="Times New Roman" w:hAnsi="Times New Roman" w:cs="Times New Roman"/>
          <w:sz w:val="24"/>
          <w:szCs w:val="24"/>
        </w:rPr>
        <w:t xml:space="preserve"> objects</w:t>
      </w:r>
      <w:r w:rsidR="00BE0ADD">
        <w:rPr>
          <w:rFonts w:ascii="Times New Roman" w:hAnsi="Times New Roman" w:cs="Times New Roman"/>
          <w:sz w:val="24"/>
          <w:szCs w:val="24"/>
        </w:rPr>
        <w:t>. Control objects</w:t>
      </w:r>
      <w:r w:rsidR="001D4DAF">
        <w:rPr>
          <w:rFonts w:ascii="Times New Roman" w:hAnsi="Times New Roman" w:cs="Times New Roman"/>
          <w:sz w:val="24"/>
          <w:szCs w:val="24"/>
        </w:rPr>
        <w:t xml:space="preserve"> </w:t>
      </w:r>
      <w:r w:rsidR="0074404F">
        <w:rPr>
          <w:rFonts w:ascii="Times New Roman" w:hAnsi="Times New Roman" w:cs="Times New Roman"/>
          <w:sz w:val="24"/>
          <w:szCs w:val="24"/>
        </w:rPr>
        <w:t xml:space="preserve">also known as controller, </w:t>
      </w:r>
      <w:r w:rsidR="00266F7B">
        <w:rPr>
          <w:rFonts w:ascii="Times New Roman" w:hAnsi="Times New Roman" w:cs="Times New Roman"/>
          <w:sz w:val="24"/>
          <w:szCs w:val="24"/>
        </w:rPr>
        <w:t>handle</w:t>
      </w:r>
      <w:r w:rsidR="00A5674F">
        <w:rPr>
          <w:rFonts w:ascii="Times New Roman" w:hAnsi="Times New Roman" w:cs="Times New Roman"/>
          <w:sz w:val="24"/>
          <w:szCs w:val="24"/>
        </w:rPr>
        <w:t xml:space="preserve"> the flow of request in the a</w:t>
      </w:r>
      <w:r w:rsidR="008E658F">
        <w:rPr>
          <w:rFonts w:ascii="Times New Roman" w:hAnsi="Times New Roman" w:cs="Times New Roman"/>
          <w:sz w:val="24"/>
          <w:szCs w:val="24"/>
        </w:rPr>
        <w:t xml:space="preserve">pplication and mediate between </w:t>
      </w:r>
      <w:r w:rsidR="00A5674F">
        <w:rPr>
          <w:rFonts w:ascii="Times New Roman" w:hAnsi="Times New Roman" w:cs="Times New Roman"/>
          <w:sz w:val="24"/>
          <w:szCs w:val="24"/>
        </w:rPr>
        <w:t>boundari</w:t>
      </w:r>
      <w:r w:rsidR="00563BB9">
        <w:rPr>
          <w:rFonts w:ascii="Times New Roman" w:hAnsi="Times New Roman" w:cs="Times New Roman"/>
          <w:sz w:val="24"/>
          <w:szCs w:val="24"/>
        </w:rPr>
        <w:t>es and entities.</w:t>
      </w:r>
      <w:r w:rsidR="00BE0ADD">
        <w:rPr>
          <w:rFonts w:ascii="Times New Roman" w:hAnsi="Times New Roman" w:cs="Times New Roman"/>
          <w:sz w:val="24"/>
          <w:szCs w:val="24"/>
        </w:rPr>
        <w:t xml:space="preserve"> </w:t>
      </w:r>
      <w:r w:rsidR="00AF5841">
        <w:rPr>
          <w:rFonts w:ascii="Times New Roman" w:hAnsi="Times New Roman" w:cs="Times New Roman"/>
          <w:sz w:val="24"/>
          <w:szCs w:val="24"/>
        </w:rPr>
        <w:t>The e</w:t>
      </w:r>
      <w:r w:rsidR="00C46F3A">
        <w:rPr>
          <w:rFonts w:ascii="Times New Roman" w:hAnsi="Times New Roman" w:cs="Times New Roman"/>
          <w:sz w:val="24"/>
          <w:szCs w:val="24"/>
        </w:rPr>
        <w:t>ntity object represent</w:t>
      </w:r>
      <w:r w:rsidR="00AF5841">
        <w:rPr>
          <w:rFonts w:ascii="Times New Roman" w:hAnsi="Times New Roman" w:cs="Times New Roman"/>
          <w:sz w:val="24"/>
          <w:szCs w:val="24"/>
        </w:rPr>
        <w:t>s the</w:t>
      </w:r>
      <w:r w:rsidR="00C46F3A">
        <w:rPr>
          <w:rFonts w:ascii="Times New Roman" w:hAnsi="Times New Roman" w:cs="Times New Roman"/>
          <w:sz w:val="24"/>
          <w:szCs w:val="24"/>
        </w:rPr>
        <w:t xml:space="preserve"> system data</w:t>
      </w:r>
      <w:r w:rsidR="0074794E">
        <w:rPr>
          <w:rFonts w:ascii="Times New Roman" w:hAnsi="Times New Roman" w:cs="Times New Roman"/>
          <w:sz w:val="24"/>
          <w:szCs w:val="24"/>
        </w:rPr>
        <w:t xml:space="preserve"> and</w:t>
      </w:r>
      <w:r w:rsidR="0074404F">
        <w:rPr>
          <w:rFonts w:ascii="Times New Roman" w:hAnsi="Times New Roman" w:cs="Times New Roman"/>
          <w:sz w:val="24"/>
          <w:szCs w:val="24"/>
        </w:rPr>
        <w:t xml:space="preserve"> only interact</w:t>
      </w:r>
      <w:r w:rsidR="00AF5841">
        <w:rPr>
          <w:rFonts w:ascii="Times New Roman" w:hAnsi="Times New Roman" w:cs="Times New Roman"/>
          <w:sz w:val="24"/>
          <w:szCs w:val="24"/>
        </w:rPr>
        <w:t>s</w:t>
      </w:r>
      <w:r w:rsidR="0074404F">
        <w:rPr>
          <w:rFonts w:ascii="Times New Roman" w:hAnsi="Times New Roman" w:cs="Times New Roman"/>
          <w:sz w:val="24"/>
          <w:szCs w:val="24"/>
        </w:rPr>
        <w:t xml:space="preserve"> with </w:t>
      </w:r>
      <w:r w:rsidR="0001167E">
        <w:rPr>
          <w:rFonts w:ascii="Times New Roman" w:hAnsi="Times New Roman" w:cs="Times New Roman"/>
          <w:sz w:val="24"/>
          <w:szCs w:val="24"/>
        </w:rPr>
        <w:t xml:space="preserve">the </w:t>
      </w:r>
      <w:r w:rsidR="003C6857">
        <w:rPr>
          <w:rFonts w:ascii="Times New Roman" w:hAnsi="Times New Roman" w:cs="Times New Roman"/>
          <w:sz w:val="24"/>
          <w:szCs w:val="24"/>
        </w:rPr>
        <w:t>controller</w:t>
      </w:r>
      <w:r w:rsidR="003C6857" w:rsidRPr="003C6857">
        <w:rPr>
          <w:rFonts w:ascii="Times New Roman" w:hAnsi="Times New Roman" w:cs="Times New Roman"/>
          <w:sz w:val="24"/>
          <w:szCs w:val="24"/>
        </w:rPr>
        <w:t>.</w:t>
      </w:r>
      <w:r w:rsidR="003C6857" w:rsidRPr="00F4699B">
        <w:rPr>
          <w:rFonts w:ascii="Times New Roman" w:hAnsi="Times New Roman" w:cs="Times New Roman"/>
          <w:b/>
          <w:color w:val="4472C4" w:themeColor="accent5"/>
          <w:sz w:val="24"/>
          <w:szCs w:val="24"/>
        </w:rPr>
        <w:t xml:space="preserve"> </w:t>
      </w:r>
      <w:r w:rsidR="003C6857" w:rsidRPr="007277AA">
        <w:rPr>
          <w:rFonts w:ascii="Times New Roman" w:hAnsi="Times New Roman" w:cs="Times New Roman"/>
          <w:sz w:val="24"/>
          <w:szCs w:val="24"/>
        </w:rPr>
        <w:t>Sequence diagram</w:t>
      </w:r>
      <w:r w:rsidR="00C319F4">
        <w:rPr>
          <w:rFonts w:ascii="Times New Roman" w:hAnsi="Times New Roman" w:cs="Times New Roman"/>
          <w:sz w:val="24"/>
          <w:szCs w:val="24"/>
        </w:rPr>
        <w:t>s for Travel Helper application are</w:t>
      </w:r>
      <w:r w:rsidR="003C6857" w:rsidRPr="007277AA">
        <w:rPr>
          <w:rFonts w:ascii="Times New Roman" w:hAnsi="Times New Roman" w:cs="Times New Roman"/>
          <w:sz w:val="24"/>
          <w:szCs w:val="24"/>
        </w:rPr>
        <w:t xml:space="preserve"> </w:t>
      </w:r>
      <w:r w:rsidR="00CE4E9C">
        <w:rPr>
          <w:rFonts w:ascii="Times New Roman" w:hAnsi="Times New Roman" w:cs="Times New Roman"/>
          <w:sz w:val="24"/>
          <w:szCs w:val="24"/>
        </w:rPr>
        <w:t>present is Appendix D</w:t>
      </w:r>
      <w:r w:rsidR="003C6857" w:rsidRPr="007277AA">
        <w:rPr>
          <w:rFonts w:ascii="Times New Roman" w:hAnsi="Times New Roman" w:cs="Times New Roman"/>
          <w:sz w:val="24"/>
          <w:szCs w:val="24"/>
        </w:rPr>
        <w:t>.</w:t>
      </w:r>
    </w:p>
    <w:p w14:paraId="65432F89" w14:textId="678CE0AA" w:rsidR="00533BA2" w:rsidRDefault="00AB18CE" w:rsidP="00834D05">
      <w:pPr>
        <w:spacing w:after="0" w:line="480" w:lineRule="auto"/>
        <w:rPr>
          <w:rFonts w:ascii="Times New Roman" w:hAnsi="Times New Roman" w:cs="Times New Roman"/>
          <w:sz w:val="24"/>
          <w:szCs w:val="24"/>
        </w:rPr>
      </w:pPr>
      <w:r w:rsidRPr="0005483E">
        <w:rPr>
          <w:rFonts w:ascii="Times New Roman" w:hAnsi="Times New Roman" w:cs="Times New Roman"/>
          <w:b/>
          <w:sz w:val="24"/>
          <w:szCs w:val="24"/>
        </w:rPr>
        <w:t>Mockups</w:t>
      </w:r>
    </w:p>
    <w:p w14:paraId="5D8381F2" w14:textId="346B26EE" w:rsidR="00543E15" w:rsidRPr="00083795" w:rsidRDefault="00BE4FE3" w:rsidP="0040569C">
      <w:pPr>
        <w:spacing w:after="0" w:line="480" w:lineRule="auto"/>
        <w:ind w:firstLine="720"/>
        <w:rPr>
          <w:rFonts w:ascii="Times New Roman" w:hAnsi="Times New Roman" w:cs="Times New Roman"/>
          <w:b/>
          <w:color w:val="FF0000"/>
          <w:sz w:val="24"/>
          <w:szCs w:val="24"/>
        </w:rPr>
      </w:pPr>
      <w:r>
        <w:rPr>
          <w:rFonts w:ascii="Times New Roman" w:hAnsi="Times New Roman" w:cs="Times New Roman"/>
          <w:sz w:val="24"/>
          <w:szCs w:val="24"/>
        </w:rPr>
        <w:t>The m</w:t>
      </w:r>
      <w:r w:rsidR="00646E2F">
        <w:rPr>
          <w:rFonts w:ascii="Times New Roman" w:hAnsi="Times New Roman" w:cs="Times New Roman"/>
          <w:sz w:val="24"/>
          <w:szCs w:val="24"/>
        </w:rPr>
        <w:t xml:space="preserve">ockups are the </w:t>
      </w:r>
      <w:r w:rsidR="00143A74">
        <w:rPr>
          <w:rFonts w:ascii="Times New Roman" w:hAnsi="Times New Roman" w:cs="Times New Roman"/>
          <w:sz w:val="24"/>
          <w:szCs w:val="24"/>
        </w:rPr>
        <w:t>prototype</w:t>
      </w:r>
      <w:r w:rsidR="009F2D36">
        <w:rPr>
          <w:rFonts w:ascii="Times New Roman" w:hAnsi="Times New Roman" w:cs="Times New Roman"/>
          <w:sz w:val="24"/>
          <w:szCs w:val="24"/>
        </w:rPr>
        <w:t xml:space="preserve"> of </w:t>
      </w:r>
      <w:r w:rsidR="00605A48">
        <w:rPr>
          <w:rFonts w:ascii="Times New Roman" w:hAnsi="Times New Roman" w:cs="Times New Roman"/>
          <w:sz w:val="24"/>
          <w:szCs w:val="24"/>
        </w:rPr>
        <w:t xml:space="preserve">the </w:t>
      </w:r>
      <w:r w:rsidR="009F2D36">
        <w:rPr>
          <w:rFonts w:ascii="Times New Roman" w:hAnsi="Times New Roman" w:cs="Times New Roman"/>
          <w:sz w:val="24"/>
          <w:szCs w:val="24"/>
        </w:rPr>
        <w:t>user interface</w:t>
      </w:r>
      <w:r w:rsidR="00FF249D">
        <w:rPr>
          <w:rFonts w:ascii="Times New Roman" w:hAnsi="Times New Roman" w:cs="Times New Roman"/>
          <w:sz w:val="24"/>
          <w:szCs w:val="24"/>
        </w:rPr>
        <w:t xml:space="preserve"> </w:t>
      </w:r>
      <w:r w:rsidR="00B34D86">
        <w:rPr>
          <w:rFonts w:ascii="Times New Roman" w:hAnsi="Times New Roman" w:cs="Times New Roman"/>
          <w:sz w:val="24"/>
          <w:szCs w:val="24"/>
        </w:rPr>
        <w:t>that</w:t>
      </w:r>
      <w:r w:rsidR="00FF249D">
        <w:rPr>
          <w:rFonts w:ascii="Times New Roman" w:hAnsi="Times New Roman" w:cs="Times New Roman"/>
          <w:sz w:val="24"/>
          <w:szCs w:val="24"/>
        </w:rPr>
        <w:t xml:space="preserve"> assist</w:t>
      </w:r>
      <w:r w:rsidR="00C57AF4">
        <w:rPr>
          <w:rFonts w:ascii="Times New Roman" w:hAnsi="Times New Roman" w:cs="Times New Roman"/>
          <w:sz w:val="24"/>
          <w:szCs w:val="24"/>
        </w:rPr>
        <w:t xml:space="preserve"> developers</w:t>
      </w:r>
      <w:r w:rsidR="00FF249D">
        <w:rPr>
          <w:rFonts w:ascii="Times New Roman" w:hAnsi="Times New Roman" w:cs="Times New Roman"/>
          <w:sz w:val="24"/>
          <w:szCs w:val="24"/>
        </w:rPr>
        <w:t xml:space="preserve"> to visualize how the user interface </w:t>
      </w:r>
      <w:r w:rsidR="007A30B2">
        <w:rPr>
          <w:rFonts w:ascii="Times New Roman" w:hAnsi="Times New Roman" w:cs="Times New Roman"/>
          <w:sz w:val="24"/>
          <w:szCs w:val="24"/>
        </w:rPr>
        <w:t xml:space="preserve">will </w:t>
      </w:r>
      <w:r w:rsidR="00FF249D">
        <w:rPr>
          <w:rFonts w:ascii="Times New Roman" w:hAnsi="Times New Roman" w:cs="Times New Roman"/>
          <w:sz w:val="24"/>
          <w:szCs w:val="24"/>
        </w:rPr>
        <w:t>look.</w:t>
      </w:r>
      <w:r w:rsidR="000A1B83">
        <w:rPr>
          <w:rFonts w:ascii="Times New Roman" w:hAnsi="Times New Roman" w:cs="Times New Roman"/>
          <w:sz w:val="24"/>
          <w:szCs w:val="24"/>
        </w:rPr>
        <w:t xml:space="preserve"> </w:t>
      </w:r>
      <w:r w:rsidR="00806364" w:rsidRPr="00A63F5A">
        <w:rPr>
          <w:rFonts w:ascii="Times New Roman" w:hAnsi="Times New Roman"/>
          <w:sz w:val="24"/>
          <w:szCs w:val="24"/>
        </w:rPr>
        <w:t xml:space="preserve">It is important that mockups are well-designed to </w:t>
      </w:r>
      <w:r w:rsidR="00B03857">
        <w:rPr>
          <w:rFonts w:ascii="Times New Roman" w:hAnsi="Times New Roman"/>
          <w:sz w:val="24"/>
          <w:szCs w:val="24"/>
        </w:rPr>
        <w:t>provide great usability experience</w:t>
      </w:r>
      <w:r w:rsidR="00A31324">
        <w:rPr>
          <w:rFonts w:ascii="Times New Roman" w:hAnsi="Times New Roman"/>
          <w:sz w:val="24"/>
          <w:szCs w:val="24"/>
        </w:rPr>
        <w:t xml:space="preserve"> to users</w:t>
      </w:r>
      <w:r w:rsidR="009F2D36">
        <w:rPr>
          <w:rFonts w:ascii="Times New Roman" w:hAnsi="Times New Roman" w:cs="Times New Roman"/>
          <w:sz w:val="24"/>
          <w:szCs w:val="24"/>
        </w:rPr>
        <w:t xml:space="preserve">. </w:t>
      </w:r>
      <w:r w:rsidR="004731AC">
        <w:rPr>
          <w:rFonts w:ascii="Times New Roman" w:hAnsi="Times New Roman" w:cs="Times New Roman"/>
          <w:sz w:val="24"/>
          <w:szCs w:val="24"/>
        </w:rPr>
        <w:t>The w</w:t>
      </w:r>
      <w:r w:rsidR="009F2D36">
        <w:rPr>
          <w:rFonts w:ascii="Times New Roman" w:hAnsi="Times New Roman" w:cs="Times New Roman"/>
          <w:sz w:val="24"/>
          <w:szCs w:val="24"/>
        </w:rPr>
        <w:t xml:space="preserve">ireframes are </w:t>
      </w:r>
      <w:r w:rsidR="002C1DA7" w:rsidRPr="00B073C5">
        <w:rPr>
          <w:rFonts w:ascii="Times New Roman" w:hAnsi="Times New Roman" w:cs="Times New Roman"/>
          <w:sz w:val="24"/>
          <w:szCs w:val="24"/>
        </w:rPr>
        <w:t>sketch</w:t>
      </w:r>
      <w:r w:rsidR="00FB3F38">
        <w:rPr>
          <w:rFonts w:ascii="Times New Roman" w:hAnsi="Times New Roman" w:cs="Times New Roman"/>
          <w:sz w:val="24"/>
          <w:szCs w:val="24"/>
        </w:rPr>
        <w:t>es</w:t>
      </w:r>
      <w:r w:rsidR="002C1DA7" w:rsidRPr="00E6660A">
        <w:rPr>
          <w:rFonts w:ascii="Times New Roman" w:hAnsi="Times New Roman" w:cs="Times New Roman"/>
          <w:color w:val="FF0000"/>
          <w:sz w:val="24"/>
          <w:szCs w:val="24"/>
        </w:rPr>
        <w:t xml:space="preserve"> </w:t>
      </w:r>
      <w:r w:rsidR="009F2D36">
        <w:rPr>
          <w:rFonts w:ascii="Times New Roman" w:hAnsi="Times New Roman" w:cs="Times New Roman"/>
          <w:sz w:val="24"/>
          <w:szCs w:val="24"/>
        </w:rPr>
        <w:t xml:space="preserve">of </w:t>
      </w:r>
      <w:r w:rsidR="00B709AC">
        <w:rPr>
          <w:rFonts w:ascii="Times New Roman" w:hAnsi="Times New Roman" w:cs="Times New Roman"/>
          <w:sz w:val="24"/>
          <w:szCs w:val="24"/>
        </w:rPr>
        <w:t xml:space="preserve">the </w:t>
      </w:r>
      <w:r w:rsidR="009F2D36">
        <w:rPr>
          <w:rFonts w:ascii="Times New Roman" w:hAnsi="Times New Roman" w:cs="Times New Roman"/>
          <w:sz w:val="24"/>
          <w:szCs w:val="24"/>
        </w:rPr>
        <w:t>user</w:t>
      </w:r>
      <w:r w:rsidR="00E6660A">
        <w:rPr>
          <w:rFonts w:ascii="Times New Roman" w:hAnsi="Times New Roman" w:cs="Times New Roman"/>
          <w:sz w:val="24"/>
          <w:szCs w:val="24"/>
        </w:rPr>
        <w:t xml:space="preserve"> interface,</w:t>
      </w:r>
      <w:r w:rsidR="009F2D36">
        <w:rPr>
          <w:rFonts w:ascii="Times New Roman" w:hAnsi="Times New Roman" w:cs="Times New Roman"/>
          <w:sz w:val="24"/>
          <w:szCs w:val="24"/>
        </w:rPr>
        <w:t xml:space="preserve"> which provide </w:t>
      </w:r>
      <w:r w:rsidR="00AA6B4A">
        <w:rPr>
          <w:rFonts w:ascii="Times New Roman" w:hAnsi="Times New Roman" w:cs="Times New Roman"/>
          <w:sz w:val="24"/>
          <w:szCs w:val="24"/>
        </w:rPr>
        <w:t xml:space="preserve">a </w:t>
      </w:r>
      <w:r w:rsidR="00A500FE">
        <w:rPr>
          <w:rFonts w:ascii="Times New Roman" w:hAnsi="Times New Roman" w:cs="Times New Roman"/>
          <w:sz w:val="24"/>
          <w:szCs w:val="24"/>
        </w:rPr>
        <w:t xml:space="preserve">skeleton and </w:t>
      </w:r>
      <w:r w:rsidR="009F2D36">
        <w:rPr>
          <w:rFonts w:ascii="Times New Roman" w:hAnsi="Times New Roman" w:cs="Times New Roman"/>
          <w:sz w:val="24"/>
          <w:szCs w:val="24"/>
        </w:rPr>
        <w:t xml:space="preserve">visual guide </w:t>
      </w:r>
      <w:r w:rsidR="00B1030E">
        <w:rPr>
          <w:rFonts w:ascii="Times New Roman" w:hAnsi="Times New Roman" w:cs="Times New Roman"/>
          <w:sz w:val="24"/>
          <w:szCs w:val="24"/>
        </w:rPr>
        <w:t>of the</w:t>
      </w:r>
      <w:r w:rsidR="00A500FE">
        <w:rPr>
          <w:rFonts w:ascii="Times New Roman" w:hAnsi="Times New Roman" w:cs="Times New Roman"/>
          <w:sz w:val="24"/>
          <w:szCs w:val="24"/>
        </w:rPr>
        <w:t xml:space="preserve"> </w:t>
      </w:r>
      <w:r w:rsidR="009F2D36">
        <w:rPr>
          <w:rFonts w:ascii="Times New Roman" w:hAnsi="Times New Roman" w:cs="Times New Roman"/>
          <w:sz w:val="24"/>
          <w:szCs w:val="24"/>
        </w:rPr>
        <w:t xml:space="preserve">web pages. </w:t>
      </w:r>
      <w:r w:rsidR="006E72B4">
        <w:rPr>
          <w:rFonts w:ascii="Times New Roman" w:hAnsi="Times New Roman" w:cs="Times New Roman"/>
          <w:sz w:val="24"/>
          <w:szCs w:val="24"/>
        </w:rPr>
        <w:t>The m</w:t>
      </w:r>
      <w:r w:rsidR="00CD19CB">
        <w:rPr>
          <w:rFonts w:ascii="Times New Roman" w:hAnsi="Times New Roman" w:cs="Times New Roman"/>
          <w:sz w:val="24"/>
          <w:szCs w:val="24"/>
        </w:rPr>
        <w:t xml:space="preserve">ockups are created </w:t>
      </w:r>
      <w:r w:rsidR="00281392">
        <w:rPr>
          <w:rFonts w:ascii="Times New Roman" w:hAnsi="Times New Roman" w:cs="Times New Roman"/>
          <w:sz w:val="24"/>
          <w:szCs w:val="24"/>
        </w:rPr>
        <w:t>based on the</w:t>
      </w:r>
      <w:r w:rsidR="00A157B0">
        <w:rPr>
          <w:rFonts w:ascii="Times New Roman" w:hAnsi="Times New Roman" w:cs="Times New Roman"/>
          <w:sz w:val="24"/>
          <w:szCs w:val="24"/>
        </w:rPr>
        <w:t xml:space="preserve"> user interface designed in </w:t>
      </w:r>
      <w:r w:rsidR="00CD19CB">
        <w:rPr>
          <w:rFonts w:ascii="Times New Roman" w:hAnsi="Times New Roman" w:cs="Times New Roman"/>
          <w:sz w:val="24"/>
          <w:szCs w:val="24"/>
        </w:rPr>
        <w:t>wireframes. Hypertext Markup Lang</w:t>
      </w:r>
      <w:r w:rsidR="00AC32E7">
        <w:rPr>
          <w:rFonts w:ascii="Times New Roman" w:hAnsi="Times New Roman" w:cs="Times New Roman"/>
          <w:sz w:val="24"/>
          <w:szCs w:val="24"/>
        </w:rPr>
        <w:t>uage (HTML) pages, Javascript</w:t>
      </w:r>
      <w:r w:rsidR="00B34D86">
        <w:rPr>
          <w:rFonts w:ascii="Times New Roman" w:hAnsi="Times New Roman" w:cs="Times New Roman"/>
          <w:sz w:val="24"/>
          <w:szCs w:val="24"/>
        </w:rPr>
        <w:t>,</w:t>
      </w:r>
      <w:r w:rsidR="00CD19CB">
        <w:rPr>
          <w:rFonts w:ascii="Times New Roman" w:hAnsi="Times New Roman" w:cs="Times New Roman"/>
          <w:sz w:val="24"/>
          <w:szCs w:val="24"/>
        </w:rPr>
        <w:t xml:space="preserve"> and Cascading Style Sheet</w:t>
      </w:r>
      <w:r w:rsidR="00C04521">
        <w:rPr>
          <w:rFonts w:ascii="Times New Roman" w:hAnsi="Times New Roman" w:cs="Times New Roman"/>
          <w:sz w:val="24"/>
          <w:szCs w:val="24"/>
        </w:rPr>
        <w:t xml:space="preserve">s (CSS) are </w:t>
      </w:r>
      <w:r w:rsidR="00A61E93">
        <w:rPr>
          <w:rFonts w:ascii="Times New Roman" w:hAnsi="Times New Roman" w:cs="Times New Roman"/>
          <w:sz w:val="24"/>
          <w:szCs w:val="24"/>
        </w:rPr>
        <w:t xml:space="preserve">the </w:t>
      </w:r>
      <w:r w:rsidR="00C04521">
        <w:rPr>
          <w:rFonts w:ascii="Times New Roman" w:hAnsi="Times New Roman" w:cs="Times New Roman"/>
          <w:sz w:val="24"/>
          <w:szCs w:val="24"/>
        </w:rPr>
        <w:t>building blocks of m</w:t>
      </w:r>
      <w:r w:rsidR="00A0066B">
        <w:rPr>
          <w:rFonts w:ascii="Times New Roman" w:hAnsi="Times New Roman" w:cs="Times New Roman"/>
          <w:sz w:val="24"/>
          <w:szCs w:val="24"/>
        </w:rPr>
        <w:t>ockups</w:t>
      </w:r>
      <w:r w:rsidR="00543E15">
        <w:rPr>
          <w:rFonts w:ascii="Times New Roman" w:hAnsi="Times New Roman" w:cs="Times New Roman"/>
          <w:sz w:val="24"/>
          <w:szCs w:val="24"/>
        </w:rPr>
        <w:t>.</w:t>
      </w:r>
      <w:r w:rsidR="00034472">
        <w:rPr>
          <w:rFonts w:ascii="Times New Roman" w:hAnsi="Times New Roman" w:cs="Times New Roman"/>
          <w:sz w:val="24"/>
          <w:szCs w:val="24"/>
        </w:rPr>
        <w:t xml:space="preserve"> </w:t>
      </w:r>
      <w:r w:rsidR="009F4895" w:rsidRPr="00B073C5">
        <w:rPr>
          <w:rFonts w:ascii="Times New Roman" w:hAnsi="Times New Roman" w:cs="Times New Roman"/>
          <w:sz w:val="24"/>
          <w:szCs w:val="24"/>
        </w:rPr>
        <w:t>The m</w:t>
      </w:r>
      <w:r w:rsidR="00034472" w:rsidRPr="00B073C5">
        <w:rPr>
          <w:rFonts w:ascii="Times New Roman" w:hAnsi="Times New Roman" w:cs="Times New Roman"/>
          <w:sz w:val="24"/>
          <w:szCs w:val="24"/>
        </w:rPr>
        <w:t xml:space="preserve">ockups for Travel Helper application are </w:t>
      </w:r>
      <w:r w:rsidR="00B77515">
        <w:rPr>
          <w:rFonts w:ascii="Times New Roman" w:hAnsi="Times New Roman" w:cs="Times New Roman"/>
          <w:sz w:val="24"/>
          <w:szCs w:val="24"/>
        </w:rPr>
        <w:t>represented in</w:t>
      </w:r>
      <w:r w:rsidR="0010718C" w:rsidRPr="00B073C5">
        <w:rPr>
          <w:rFonts w:ascii="Times New Roman" w:hAnsi="Times New Roman" w:cs="Times New Roman"/>
          <w:sz w:val="24"/>
          <w:szCs w:val="24"/>
        </w:rPr>
        <w:t xml:space="preserve"> </w:t>
      </w:r>
      <w:r w:rsidR="005D202D">
        <w:rPr>
          <w:rFonts w:ascii="Times New Roman" w:hAnsi="Times New Roman" w:cs="Times New Roman"/>
          <w:sz w:val="24"/>
          <w:szCs w:val="24"/>
        </w:rPr>
        <w:t>F</w:t>
      </w:r>
      <w:r w:rsidR="00B77515">
        <w:rPr>
          <w:rFonts w:ascii="Times New Roman" w:hAnsi="Times New Roman" w:cs="Times New Roman"/>
          <w:sz w:val="24"/>
          <w:szCs w:val="24"/>
        </w:rPr>
        <w:t xml:space="preserve">igures 7 through </w:t>
      </w:r>
      <w:r w:rsidR="0010718C" w:rsidRPr="00B073C5">
        <w:rPr>
          <w:rFonts w:ascii="Times New Roman" w:hAnsi="Times New Roman" w:cs="Times New Roman"/>
          <w:sz w:val="24"/>
          <w:szCs w:val="24"/>
        </w:rPr>
        <w:t>17 in Chapter 5.</w:t>
      </w:r>
    </w:p>
    <w:p w14:paraId="191CFF54" w14:textId="0732DCC6" w:rsidR="00646E2F" w:rsidRDefault="0005483E" w:rsidP="0040569C">
      <w:pPr>
        <w:spacing w:after="0" w:line="480" w:lineRule="auto"/>
        <w:rPr>
          <w:rFonts w:ascii="Times New Roman" w:hAnsi="Times New Roman" w:cs="Times New Roman"/>
          <w:b/>
          <w:sz w:val="24"/>
          <w:szCs w:val="24"/>
        </w:rPr>
      </w:pPr>
      <w:r w:rsidRPr="0005483E">
        <w:rPr>
          <w:rFonts w:ascii="Times New Roman" w:hAnsi="Times New Roman" w:cs="Times New Roman"/>
          <w:b/>
          <w:sz w:val="24"/>
          <w:szCs w:val="24"/>
        </w:rPr>
        <w:t xml:space="preserve">Database </w:t>
      </w:r>
      <w:r>
        <w:rPr>
          <w:rFonts w:ascii="Times New Roman" w:hAnsi="Times New Roman" w:cs="Times New Roman"/>
          <w:b/>
          <w:sz w:val="24"/>
          <w:szCs w:val="24"/>
        </w:rPr>
        <w:t>Schema</w:t>
      </w:r>
    </w:p>
    <w:p w14:paraId="147C26BE" w14:textId="01BB25D2" w:rsidR="008D7B5A" w:rsidRPr="00A967AA" w:rsidRDefault="00D70B1A" w:rsidP="008744E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w:t>
      </w:r>
      <w:r w:rsidR="00CA7D65">
        <w:rPr>
          <w:rFonts w:ascii="Times New Roman" w:hAnsi="Times New Roman" w:cs="Times New Roman"/>
          <w:sz w:val="24"/>
          <w:szCs w:val="24"/>
        </w:rPr>
        <w:t xml:space="preserve"> d</w:t>
      </w:r>
      <w:r w:rsidR="0005483E" w:rsidRPr="0005483E">
        <w:rPr>
          <w:rFonts w:ascii="Times New Roman" w:hAnsi="Times New Roman" w:cs="Times New Roman"/>
          <w:sz w:val="24"/>
          <w:szCs w:val="24"/>
        </w:rPr>
        <w:t xml:space="preserve">atabase </w:t>
      </w:r>
      <w:r w:rsidR="00CA7D65">
        <w:rPr>
          <w:rFonts w:ascii="Times New Roman" w:hAnsi="Times New Roman" w:cs="Times New Roman"/>
          <w:sz w:val="24"/>
          <w:szCs w:val="24"/>
        </w:rPr>
        <w:t>s</w:t>
      </w:r>
      <w:r w:rsidR="0005483E" w:rsidRPr="0005483E">
        <w:rPr>
          <w:rFonts w:ascii="Times New Roman" w:hAnsi="Times New Roman" w:cs="Times New Roman"/>
          <w:sz w:val="24"/>
          <w:szCs w:val="24"/>
        </w:rPr>
        <w:t>chema</w:t>
      </w:r>
      <w:r w:rsidR="0005483E">
        <w:rPr>
          <w:rFonts w:ascii="Times New Roman" w:hAnsi="Times New Roman" w:cs="Times New Roman"/>
          <w:sz w:val="24"/>
          <w:szCs w:val="24"/>
        </w:rPr>
        <w:t xml:space="preserve"> </w:t>
      </w:r>
      <w:r w:rsidR="00586190">
        <w:rPr>
          <w:rFonts w:ascii="Times New Roman" w:hAnsi="Times New Roman" w:cs="Times New Roman"/>
          <w:sz w:val="24"/>
          <w:szCs w:val="24"/>
        </w:rPr>
        <w:t>represent</w:t>
      </w:r>
      <w:r w:rsidR="00386C59">
        <w:rPr>
          <w:rFonts w:ascii="Times New Roman" w:hAnsi="Times New Roman" w:cs="Times New Roman"/>
          <w:sz w:val="24"/>
          <w:szCs w:val="24"/>
        </w:rPr>
        <w:t>s</w:t>
      </w:r>
      <w:r w:rsidR="00586190">
        <w:rPr>
          <w:rFonts w:ascii="Times New Roman" w:hAnsi="Times New Roman" w:cs="Times New Roman"/>
          <w:sz w:val="24"/>
          <w:szCs w:val="24"/>
        </w:rPr>
        <w:t xml:space="preserve"> the logical view of the database. </w:t>
      </w:r>
      <w:r w:rsidR="00827801">
        <w:rPr>
          <w:rFonts w:ascii="Times New Roman" w:hAnsi="Times New Roman" w:cs="Times New Roman"/>
          <w:sz w:val="24"/>
          <w:szCs w:val="24"/>
        </w:rPr>
        <w:t>It is the blueprint of</w:t>
      </w:r>
      <w:r w:rsidR="00F136A0">
        <w:rPr>
          <w:rFonts w:ascii="Times New Roman" w:hAnsi="Times New Roman" w:cs="Times New Roman"/>
          <w:sz w:val="24"/>
          <w:szCs w:val="24"/>
        </w:rPr>
        <w:t xml:space="preserve"> how the data will be stored</w:t>
      </w:r>
      <w:r w:rsidR="00827801">
        <w:rPr>
          <w:rFonts w:ascii="Times New Roman" w:hAnsi="Times New Roman" w:cs="Times New Roman"/>
          <w:sz w:val="24"/>
          <w:szCs w:val="24"/>
        </w:rPr>
        <w:t xml:space="preserve">. </w:t>
      </w:r>
      <w:r w:rsidR="004200D9">
        <w:rPr>
          <w:rFonts w:ascii="Times New Roman" w:hAnsi="Times New Roman" w:cs="Times New Roman"/>
          <w:sz w:val="24"/>
          <w:szCs w:val="24"/>
        </w:rPr>
        <w:t xml:space="preserve">The </w:t>
      </w:r>
      <w:r w:rsidR="004200D9" w:rsidRPr="005D2653">
        <w:rPr>
          <w:rFonts w:ascii="Times New Roman" w:hAnsi="Times New Roman" w:cs="Times New Roman"/>
          <w:sz w:val="24"/>
          <w:szCs w:val="24"/>
        </w:rPr>
        <w:t>database s</w:t>
      </w:r>
      <w:r w:rsidR="00827801" w:rsidRPr="005D2653">
        <w:rPr>
          <w:rFonts w:ascii="Times New Roman" w:hAnsi="Times New Roman" w:cs="Times New Roman"/>
          <w:sz w:val="24"/>
          <w:szCs w:val="24"/>
        </w:rPr>
        <w:t>chema consists of tables, attributes</w:t>
      </w:r>
      <w:r w:rsidR="00146307">
        <w:rPr>
          <w:rFonts w:ascii="Times New Roman" w:hAnsi="Times New Roman" w:cs="Times New Roman"/>
          <w:sz w:val="24"/>
          <w:szCs w:val="24"/>
        </w:rPr>
        <w:t>,</w:t>
      </w:r>
      <w:r w:rsidR="00827801" w:rsidRPr="005D2653">
        <w:rPr>
          <w:rFonts w:ascii="Times New Roman" w:hAnsi="Times New Roman" w:cs="Times New Roman"/>
          <w:sz w:val="24"/>
          <w:szCs w:val="24"/>
        </w:rPr>
        <w:t xml:space="preserve"> and relationship</w:t>
      </w:r>
      <w:r w:rsidR="008B61DA">
        <w:rPr>
          <w:rFonts w:ascii="Times New Roman" w:hAnsi="Times New Roman" w:cs="Times New Roman"/>
          <w:sz w:val="24"/>
          <w:szCs w:val="24"/>
        </w:rPr>
        <w:t>s</w:t>
      </w:r>
      <w:r w:rsidR="00827801" w:rsidRPr="005D2653">
        <w:rPr>
          <w:rFonts w:ascii="Times New Roman" w:hAnsi="Times New Roman" w:cs="Times New Roman"/>
          <w:sz w:val="24"/>
          <w:szCs w:val="24"/>
        </w:rPr>
        <w:t xml:space="preserve"> </w:t>
      </w:r>
      <w:r w:rsidR="00146307">
        <w:rPr>
          <w:rFonts w:ascii="Times New Roman" w:hAnsi="Times New Roman" w:cs="Times New Roman"/>
          <w:sz w:val="24"/>
          <w:szCs w:val="24"/>
        </w:rPr>
        <w:t>between</w:t>
      </w:r>
      <w:r w:rsidR="00AA4677" w:rsidRPr="005D2653">
        <w:rPr>
          <w:rFonts w:ascii="Times New Roman" w:hAnsi="Times New Roman" w:cs="Times New Roman"/>
          <w:sz w:val="24"/>
          <w:szCs w:val="24"/>
        </w:rPr>
        <w:t xml:space="preserve"> the</w:t>
      </w:r>
      <w:r w:rsidR="00827801" w:rsidRPr="005D2653">
        <w:rPr>
          <w:rFonts w:ascii="Times New Roman" w:hAnsi="Times New Roman" w:cs="Times New Roman"/>
          <w:sz w:val="24"/>
          <w:szCs w:val="24"/>
        </w:rPr>
        <w:t xml:space="preserve"> </w:t>
      </w:r>
      <w:r w:rsidR="00A53A76" w:rsidRPr="005D2653">
        <w:rPr>
          <w:rFonts w:ascii="Times New Roman" w:hAnsi="Times New Roman" w:cs="Times New Roman"/>
          <w:sz w:val="24"/>
          <w:szCs w:val="24"/>
        </w:rPr>
        <w:t xml:space="preserve">other </w:t>
      </w:r>
      <w:r w:rsidR="00827801" w:rsidRPr="005D2653">
        <w:rPr>
          <w:rFonts w:ascii="Times New Roman" w:hAnsi="Times New Roman" w:cs="Times New Roman"/>
          <w:sz w:val="24"/>
          <w:szCs w:val="24"/>
        </w:rPr>
        <w:t>tables</w:t>
      </w:r>
      <w:r w:rsidR="00A53A76" w:rsidRPr="005D2653">
        <w:rPr>
          <w:rFonts w:ascii="Times New Roman" w:hAnsi="Times New Roman" w:cs="Times New Roman"/>
          <w:sz w:val="24"/>
          <w:szCs w:val="24"/>
        </w:rPr>
        <w:t xml:space="preserve"> of the application</w:t>
      </w:r>
      <w:r w:rsidR="00827801">
        <w:rPr>
          <w:rFonts w:ascii="Times New Roman" w:hAnsi="Times New Roman" w:cs="Times New Roman"/>
          <w:sz w:val="24"/>
          <w:szCs w:val="24"/>
        </w:rPr>
        <w:t xml:space="preserve">. </w:t>
      </w:r>
      <w:r w:rsidR="0078713F">
        <w:rPr>
          <w:rFonts w:ascii="Times New Roman" w:hAnsi="Times New Roman" w:cs="Times New Roman"/>
          <w:sz w:val="24"/>
          <w:szCs w:val="24"/>
        </w:rPr>
        <w:t>It</w:t>
      </w:r>
      <w:r w:rsidR="00B30150" w:rsidRPr="005D2653">
        <w:rPr>
          <w:rFonts w:ascii="Times New Roman" w:hAnsi="Times New Roman" w:cs="Times New Roman"/>
          <w:sz w:val="24"/>
          <w:szCs w:val="24"/>
        </w:rPr>
        <w:t xml:space="preserve"> </w:t>
      </w:r>
      <w:r w:rsidR="00B30150">
        <w:rPr>
          <w:rFonts w:ascii="Times New Roman" w:hAnsi="Times New Roman" w:cs="Times New Roman"/>
          <w:sz w:val="24"/>
          <w:szCs w:val="24"/>
        </w:rPr>
        <w:t xml:space="preserve">also </w:t>
      </w:r>
      <w:r w:rsidR="00A60EC3">
        <w:rPr>
          <w:rFonts w:ascii="Times New Roman" w:hAnsi="Times New Roman" w:cs="Times New Roman"/>
          <w:sz w:val="24"/>
          <w:szCs w:val="24"/>
        </w:rPr>
        <w:t xml:space="preserve">specifies </w:t>
      </w:r>
      <w:r w:rsidR="00B30150">
        <w:rPr>
          <w:rFonts w:ascii="Times New Roman" w:hAnsi="Times New Roman" w:cs="Times New Roman"/>
          <w:sz w:val="24"/>
          <w:szCs w:val="24"/>
        </w:rPr>
        <w:t xml:space="preserve">constraints on data that can be </w:t>
      </w:r>
      <w:r w:rsidR="00B30150">
        <w:rPr>
          <w:rFonts w:ascii="Times New Roman" w:hAnsi="Times New Roman" w:cs="Times New Roman"/>
          <w:sz w:val="24"/>
          <w:szCs w:val="24"/>
        </w:rPr>
        <w:lastRenderedPageBreak/>
        <w:t>inserted in</w:t>
      </w:r>
      <w:r w:rsidR="00CB65C0">
        <w:rPr>
          <w:rFonts w:ascii="Times New Roman" w:hAnsi="Times New Roman" w:cs="Times New Roman"/>
          <w:sz w:val="24"/>
          <w:szCs w:val="24"/>
        </w:rPr>
        <w:t>to</w:t>
      </w:r>
      <w:r w:rsidR="00B30150">
        <w:rPr>
          <w:rFonts w:ascii="Times New Roman" w:hAnsi="Times New Roman" w:cs="Times New Roman"/>
          <w:sz w:val="24"/>
          <w:szCs w:val="24"/>
        </w:rPr>
        <w:t xml:space="preserve"> tables. </w:t>
      </w:r>
      <w:r w:rsidR="00543E15" w:rsidRPr="005D2653">
        <w:rPr>
          <w:rFonts w:ascii="Times New Roman" w:hAnsi="Times New Roman" w:cs="Times New Roman"/>
          <w:sz w:val="24"/>
          <w:szCs w:val="24"/>
        </w:rPr>
        <w:t>Thus</w:t>
      </w:r>
      <w:r w:rsidR="00F554AD">
        <w:rPr>
          <w:rFonts w:ascii="Times New Roman" w:hAnsi="Times New Roman" w:cs="Times New Roman"/>
          <w:sz w:val="24"/>
          <w:szCs w:val="24"/>
        </w:rPr>
        <w:t>,</w:t>
      </w:r>
      <w:r w:rsidR="00543E15" w:rsidRPr="005D2653">
        <w:rPr>
          <w:rFonts w:ascii="Times New Roman" w:hAnsi="Times New Roman" w:cs="Times New Roman"/>
          <w:sz w:val="24"/>
          <w:szCs w:val="24"/>
        </w:rPr>
        <w:t xml:space="preserve"> </w:t>
      </w:r>
      <w:r w:rsidR="00CB65C0" w:rsidRPr="005D2653">
        <w:rPr>
          <w:rFonts w:ascii="Times New Roman" w:hAnsi="Times New Roman" w:cs="Times New Roman"/>
          <w:sz w:val="24"/>
          <w:szCs w:val="24"/>
        </w:rPr>
        <w:t xml:space="preserve">the </w:t>
      </w:r>
      <w:r w:rsidR="00543E15" w:rsidRPr="005D2653">
        <w:rPr>
          <w:rFonts w:ascii="Times New Roman" w:hAnsi="Times New Roman" w:cs="Times New Roman"/>
          <w:sz w:val="24"/>
          <w:szCs w:val="24"/>
        </w:rPr>
        <w:t xml:space="preserve">database schema </w:t>
      </w:r>
      <w:r w:rsidR="008D7B5A">
        <w:rPr>
          <w:rFonts w:ascii="Times New Roman" w:hAnsi="Times New Roman" w:cs="Times New Roman"/>
          <w:sz w:val="24"/>
          <w:szCs w:val="24"/>
        </w:rPr>
        <w:t xml:space="preserve">acts as a complete design document to visualize </w:t>
      </w:r>
      <w:r w:rsidR="004D5812">
        <w:rPr>
          <w:rFonts w:ascii="Times New Roman" w:hAnsi="Times New Roman" w:cs="Times New Roman"/>
          <w:sz w:val="24"/>
          <w:szCs w:val="24"/>
        </w:rPr>
        <w:t xml:space="preserve">the </w:t>
      </w:r>
      <w:r w:rsidR="008D7B5A">
        <w:rPr>
          <w:rFonts w:ascii="Times New Roman" w:hAnsi="Times New Roman" w:cs="Times New Roman"/>
          <w:sz w:val="24"/>
          <w:szCs w:val="24"/>
        </w:rPr>
        <w:t xml:space="preserve">complete flow of data in </w:t>
      </w:r>
      <w:r w:rsidR="004D5812">
        <w:rPr>
          <w:rFonts w:ascii="Times New Roman" w:hAnsi="Times New Roman" w:cs="Times New Roman"/>
          <w:sz w:val="24"/>
          <w:szCs w:val="24"/>
        </w:rPr>
        <w:t xml:space="preserve">the </w:t>
      </w:r>
      <w:r w:rsidR="008D7B5A">
        <w:rPr>
          <w:rFonts w:ascii="Times New Roman" w:hAnsi="Times New Roman" w:cs="Times New Roman"/>
          <w:sz w:val="24"/>
          <w:szCs w:val="24"/>
        </w:rPr>
        <w:t>application.</w:t>
      </w:r>
      <w:r w:rsidR="008744EC">
        <w:rPr>
          <w:rFonts w:ascii="Times New Roman" w:hAnsi="Times New Roman" w:cs="Times New Roman"/>
          <w:sz w:val="24"/>
          <w:szCs w:val="24"/>
        </w:rPr>
        <w:t xml:space="preserve"> </w:t>
      </w:r>
      <w:r w:rsidR="008D7B5A" w:rsidRPr="00A967AA">
        <w:rPr>
          <w:rFonts w:ascii="Times New Roman" w:hAnsi="Times New Roman" w:cs="Times New Roman"/>
          <w:sz w:val="24"/>
          <w:szCs w:val="24"/>
        </w:rPr>
        <w:t xml:space="preserve">Database tables for Travel Helper application are included in Appendix </w:t>
      </w:r>
      <w:r w:rsidR="00F77C49">
        <w:rPr>
          <w:rFonts w:ascii="Times New Roman" w:hAnsi="Times New Roman" w:cs="Times New Roman"/>
          <w:sz w:val="24"/>
          <w:szCs w:val="24"/>
        </w:rPr>
        <w:t>E</w:t>
      </w:r>
      <w:r w:rsidR="002B391E" w:rsidRPr="00A967AA">
        <w:rPr>
          <w:rFonts w:ascii="Times New Roman" w:hAnsi="Times New Roman" w:cs="Times New Roman"/>
          <w:sz w:val="24"/>
          <w:szCs w:val="24"/>
        </w:rPr>
        <w:t>.</w:t>
      </w:r>
    </w:p>
    <w:p w14:paraId="07131179" w14:textId="39493084" w:rsidR="0031158E" w:rsidRDefault="00BA2EB0" w:rsidP="00BD021E">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br w:type="page"/>
      </w:r>
      <w:r w:rsidR="0031158E">
        <w:rPr>
          <w:rFonts w:ascii="Times New Roman" w:hAnsi="Times New Roman" w:cs="Times New Roman"/>
          <w:b/>
          <w:sz w:val="24"/>
          <w:szCs w:val="24"/>
        </w:rPr>
        <w:lastRenderedPageBreak/>
        <w:t>CHAPTER 3</w:t>
      </w:r>
    </w:p>
    <w:p w14:paraId="019215EB" w14:textId="58B2AF08" w:rsidR="000B07E4" w:rsidRPr="008A1A39" w:rsidRDefault="008A1A39" w:rsidP="00BD021E">
      <w:pPr>
        <w:spacing w:after="0" w:line="480" w:lineRule="auto"/>
        <w:jc w:val="center"/>
        <w:rPr>
          <w:rFonts w:ascii="Times New Roman" w:hAnsi="Times New Roman" w:cs="Times New Roman"/>
          <w:b/>
          <w:sz w:val="24"/>
          <w:szCs w:val="24"/>
        </w:rPr>
      </w:pPr>
      <w:r w:rsidRPr="008A1A39">
        <w:rPr>
          <w:rFonts w:ascii="Times New Roman" w:hAnsi="Times New Roman" w:cs="Times New Roman"/>
          <w:b/>
          <w:sz w:val="24"/>
          <w:szCs w:val="24"/>
        </w:rPr>
        <w:t>WEB TECHNOLOGIES</w:t>
      </w:r>
      <w:r w:rsidR="000B07E4" w:rsidRPr="008A1A39">
        <w:rPr>
          <w:rFonts w:ascii="Times New Roman" w:hAnsi="Times New Roman" w:cs="Times New Roman"/>
          <w:b/>
          <w:sz w:val="24"/>
          <w:szCs w:val="24"/>
        </w:rPr>
        <w:t xml:space="preserve"> </w:t>
      </w:r>
    </w:p>
    <w:p w14:paraId="5C5F8C5F" w14:textId="7E5BA189" w:rsidR="000B07E4" w:rsidRDefault="00EE6373" w:rsidP="00AD6E6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Client Server A</w:t>
      </w:r>
      <w:r w:rsidR="00FB54E2">
        <w:rPr>
          <w:rFonts w:ascii="Times New Roman" w:hAnsi="Times New Roman" w:cs="Times New Roman"/>
          <w:b/>
          <w:sz w:val="24"/>
          <w:szCs w:val="24"/>
        </w:rPr>
        <w:t>rchitecture</w:t>
      </w:r>
    </w:p>
    <w:p w14:paraId="5898F499" w14:textId="2E3D06BD" w:rsidR="00694CBA" w:rsidRDefault="004A770B" w:rsidP="0088661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traditional w</w:t>
      </w:r>
      <w:r w:rsidR="00AC2E1A">
        <w:rPr>
          <w:rFonts w:ascii="Times New Roman" w:hAnsi="Times New Roman" w:cs="Times New Roman"/>
          <w:sz w:val="24"/>
          <w:szCs w:val="24"/>
        </w:rPr>
        <w:t xml:space="preserve">eb applications </w:t>
      </w:r>
      <w:r w:rsidR="00D95E53">
        <w:rPr>
          <w:rFonts w:ascii="Times New Roman" w:hAnsi="Times New Roman" w:cs="Times New Roman"/>
          <w:sz w:val="24"/>
          <w:szCs w:val="24"/>
        </w:rPr>
        <w:t>were</w:t>
      </w:r>
      <w:r w:rsidR="00632152">
        <w:rPr>
          <w:rFonts w:ascii="Times New Roman" w:hAnsi="Times New Roman" w:cs="Times New Roman"/>
          <w:sz w:val="24"/>
          <w:szCs w:val="24"/>
        </w:rPr>
        <w:t xml:space="preserve"> developed us</w:t>
      </w:r>
      <w:r w:rsidR="00EA0F12">
        <w:rPr>
          <w:rFonts w:ascii="Times New Roman" w:hAnsi="Times New Roman" w:cs="Times New Roman"/>
          <w:sz w:val="24"/>
          <w:szCs w:val="24"/>
        </w:rPr>
        <w:t xml:space="preserve">ing client server architecture. </w:t>
      </w:r>
      <w:r w:rsidR="007505DE">
        <w:rPr>
          <w:rFonts w:ascii="Times New Roman" w:hAnsi="Times New Roman" w:cs="Times New Roman"/>
          <w:sz w:val="24"/>
          <w:szCs w:val="24"/>
        </w:rPr>
        <w:t xml:space="preserve">The client and server machine can reside on the same computer system or may reside in different infrastructure that is connected using the computer network and the Internet. The server can host a single or multiple instances of the application and share resources with </w:t>
      </w:r>
      <w:r w:rsidR="00583351">
        <w:rPr>
          <w:rFonts w:ascii="Times New Roman" w:hAnsi="Times New Roman" w:cs="Times New Roman"/>
          <w:sz w:val="24"/>
          <w:szCs w:val="24"/>
        </w:rPr>
        <w:t xml:space="preserve">the </w:t>
      </w:r>
      <w:r w:rsidR="007505DE">
        <w:rPr>
          <w:rFonts w:ascii="Times New Roman" w:hAnsi="Times New Roman" w:cs="Times New Roman"/>
          <w:sz w:val="24"/>
          <w:szCs w:val="24"/>
        </w:rPr>
        <w:t xml:space="preserve">client. </w:t>
      </w:r>
      <w:r w:rsidR="00EA0F12" w:rsidRPr="00551833">
        <w:rPr>
          <w:rFonts w:ascii="Times New Roman" w:hAnsi="Times New Roman" w:cs="Times New Roman"/>
          <w:color w:val="000000" w:themeColor="text1"/>
          <w:sz w:val="24"/>
          <w:szCs w:val="24"/>
        </w:rPr>
        <w:t xml:space="preserve">The </w:t>
      </w:r>
      <w:r w:rsidR="0092335A" w:rsidRPr="00551833">
        <w:rPr>
          <w:rFonts w:ascii="Times New Roman" w:hAnsi="Times New Roman" w:cs="Times New Roman"/>
          <w:color w:val="000000" w:themeColor="text1"/>
          <w:sz w:val="24"/>
          <w:szCs w:val="24"/>
        </w:rPr>
        <w:t>user send</w:t>
      </w:r>
      <w:r w:rsidR="005B2DC4">
        <w:rPr>
          <w:rFonts w:ascii="Times New Roman" w:hAnsi="Times New Roman" w:cs="Times New Roman"/>
          <w:color w:val="000000" w:themeColor="text1"/>
          <w:sz w:val="24"/>
          <w:szCs w:val="24"/>
        </w:rPr>
        <w:t>s</w:t>
      </w:r>
      <w:r w:rsidR="0092335A" w:rsidRPr="00551833">
        <w:rPr>
          <w:rFonts w:ascii="Times New Roman" w:hAnsi="Times New Roman" w:cs="Times New Roman"/>
          <w:color w:val="000000" w:themeColor="text1"/>
          <w:sz w:val="24"/>
          <w:szCs w:val="24"/>
        </w:rPr>
        <w:t xml:space="preserve"> </w:t>
      </w:r>
      <w:r w:rsidR="00B709AC">
        <w:rPr>
          <w:rFonts w:ascii="Times New Roman" w:hAnsi="Times New Roman" w:cs="Times New Roman"/>
          <w:color w:val="000000" w:themeColor="text1"/>
          <w:sz w:val="24"/>
          <w:szCs w:val="24"/>
        </w:rPr>
        <w:t xml:space="preserve">the </w:t>
      </w:r>
      <w:r w:rsidR="0092335A" w:rsidRPr="00551833">
        <w:rPr>
          <w:rFonts w:ascii="Times New Roman" w:hAnsi="Times New Roman" w:cs="Times New Roman"/>
          <w:color w:val="000000" w:themeColor="text1"/>
          <w:sz w:val="24"/>
          <w:szCs w:val="24"/>
        </w:rPr>
        <w:t xml:space="preserve">request </w:t>
      </w:r>
      <w:r w:rsidR="00DC58AC">
        <w:rPr>
          <w:rFonts w:ascii="Times New Roman" w:hAnsi="Times New Roman" w:cs="Times New Roman"/>
          <w:color w:val="000000" w:themeColor="text1"/>
          <w:sz w:val="24"/>
          <w:szCs w:val="24"/>
        </w:rPr>
        <w:t xml:space="preserve">to </w:t>
      </w:r>
      <w:r w:rsidR="004E5971">
        <w:rPr>
          <w:rFonts w:ascii="Times New Roman" w:hAnsi="Times New Roman" w:cs="Times New Roman"/>
          <w:color w:val="000000" w:themeColor="text1"/>
          <w:sz w:val="24"/>
          <w:szCs w:val="24"/>
        </w:rPr>
        <w:t xml:space="preserve">the </w:t>
      </w:r>
      <w:r w:rsidR="00DC58AC">
        <w:rPr>
          <w:rFonts w:ascii="Times New Roman" w:hAnsi="Times New Roman" w:cs="Times New Roman"/>
          <w:color w:val="000000" w:themeColor="text1"/>
          <w:sz w:val="24"/>
          <w:szCs w:val="24"/>
        </w:rPr>
        <w:t xml:space="preserve">application </w:t>
      </w:r>
      <w:r w:rsidR="003115BB">
        <w:rPr>
          <w:rFonts w:ascii="Times New Roman" w:hAnsi="Times New Roman" w:cs="Times New Roman"/>
          <w:color w:val="000000" w:themeColor="text1"/>
          <w:sz w:val="24"/>
          <w:szCs w:val="24"/>
        </w:rPr>
        <w:t xml:space="preserve">server </w:t>
      </w:r>
      <w:r w:rsidR="00551833" w:rsidRPr="00551833">
        <w:rPr>
          <w:rFonts w:ascii="Times New Roman" w:hAnsi="Times New Roman" w:cs="Times New Roman"/>
          <w:color w:val="000000" w:themeColor="text1"/>
          <w:sz w:val="24"/>
          <w:szCs w:val="24"/>
        </w:rPr>
        <w:t>using</w:t>
      </w:r>
      <w:r w:rsidR="0092335A" w:rsidRPr="00551833">
        <w:rPr>
          <w:rFonts w:ascii="Times New Roman" w:hAnsi="Times New Roman" w:cs="Times New Roman"/>
          <w:color w:val="000000" w:themeColor="text1"/>
          <w:sz w:val="24"/>
          <w:szCs w:val="24"/>
        </w:rPr>
        <w:t xml:space="preserve"> </w:t>
      </w:r>
      <w:r w:rsidR="007E4ABE">
        <w:rPr>
          <w:rFonts w:ascii="Times New Roman" w:hAnsi="Times New Roman" w:cs="Times New Roman"/>
          <w:color w:val="000000" w:themeColor="text1"/>
          <w:sz w:val="24"/>
          <w:szCs w:val="24"/>
        </w:rPr>
        <w:t xml:space="preserve">a </w:t>
      </w:r>
      <w:r w:rsidR="00EA0F12" w:rsidRPr="00551833">
        <w:rPr>
          <w:rFonts w:ascii="Times New Roman" w:hAnsi="Times New Roman" w:cs="Times New Roman"/>
          <w:color w:val="000000" w:themeColor="text1"/>
          <w:sz w:val="24"/>
          <w:szCs w:val="24"/>
        </w:rPr>
        <w:t>client</w:t>
      </w:r>
      <w:r w:rsidR="00DC58AC">
        <w:rPr>
          <w:rFonts w:ascii="Times New Roman" w:hAnsi="Times New Roman" w:cs="Times New Roman"/>
          <w:color w:val="000000" w:themeColor="text1"/>
          <w:sz w:val="24"/>
          <w:szCs w:val="24"/>
        </w:rPr>
        <w:t xml:space="preserve"> browser</w:t>
      </w:r>
      <w:r w:rsidR="00551833" w:rsidRPr="00551833">
        <w:rPr>
          <w:rFonts w:ascii="Times New Roman" w:hAnsi="Times New Roman" w:cs="Times New Roman"/>
          <w:color w:val="000000" w:themeColor="text1"/>
          <w:sz w:val="24"/>
          <w:szCs w:val="24"/>
        </w:rPr>
        <w:t xml:space="preserve">. </w:t>
      </w:r>
      <w:r w:rsidR="007505DE">
        <w:rPr>
          <w:rFonts w:ascii="Times New Roman" w:hAnsi="Times New Roman" w:cs="Times New Roman"/>
          <w:sz w:val="24"/>
          <w:szCs w:val="24"/>
        </w:rPr>
        <w:t>A common protocol used by</w:t>
      </w:r>
      <w:r w:rsidR="00D936BD">
        <w:rPr>
          <w:rFonts w:ascii="Times New Roman" w:hAnsi="Times New Roman" w:cs="Times New Roman"/>
          <w:sz w:val="24"/>
          <w:szCs w:val="24"/>
        </w:rPr>
        <w:t xml:space="preserve"> the</w:t>
      </w:r>
      <w:r w:rsidR="007505DE">
        <w:rPr>
          <w:rFonts w:ascii="Times New Roman" w:hAnsi="Times New Roman" w:cs="Times New Roman"/>
          <w:sz w:val="24"/>
          <w:szCs w:val="24"/>
        </w:rPr>
        <w:t xml:space="preserve"> client and server to exchange messages is Hypertext Transfer Protocol (HTTP). The server receives the request from the client by various HTTP methods. The server hosts the application business logic and is connected to the database server. Thus, the server processes the client request, performs computation, and sends response back to client to display the result in the browser. </w:t>
      </w:r>
      <w:r w:rsidR="00196586">
        <w:rPr>
          <w:rFonts w:ascii="Times New Roman" w:hAnsi="Times New Roman" w:cs="Times New Roman"/>
          <w:sz w:val="24"/>
          <w:szCs w:val="24"/>
        </w:rPr>
        <w:t xml:space="preserve">World </w:t>
      </w:r>
      <w:r w:rsidR="00FF007F">
        <w:rPr>
          <w:rFonts w:ascii="Times New Roman" w:hAnsi="Times New Roman" w:cs="Times New Roman"/>
          <w:sz w:val="24"/>
          <w:szCs w:val="24"/>
        </w:rPr>
        <w:t>W</w:t>
      </w:r>
      <w:r w:rsidR="00196586">
        <w:rPr>
          <w:rFonts w:ascii="Times New Roman" w:hAnsi="Times New Roman" w:cs="Times New Roman"/>
          <w:sz w:val="24"/>
          <w:szCs w:val="24"/>
        </w:rPr>
        <w:t xml:space="preserve">ide </w:t>
      </w:r>
      <w:r w:rsidR="00FF007F">
        <w:rPr>
          <w:rFonts w:ascii="Times New Roman" w:hAnsi="Times New Roman" w:cs="Times New Roman"/>
          <w:sz w:val="24"/>
          <w:szCs w:val="24"/>
        </w:rPr>
        <w:t>W</w:t>
      </w:r>
      <w:r w:rsidR="00196586">
        <w:rPr>
          <w:rFonts w:ascii="Times New Roman" w:hAnsi="Times New Roman" w:cs="Times New Roman"/>
          <w:sz w:val="24"/>
          <w:szCs w:val="24"/>
        </w:rPr>
        <w:t>eb</w:t>
      </w:r>
      <w:r w:rsidR="008D39F2">
        <w:rPr>
          <w:rFonts w:ascii="Times New Roman" w:hAnsi="Times New Roman" w:cs="Times New Roman"/>
          <w:sz w:val="24"/>
          <w:szCs w:val="24"/>
        </w:rPr>
        <w:t xml:space="preserve"> (WWW)</w:t>
      </w:r>
      <w:r w:rsidR="00196586">
        <w:rPr>
          <w:rFonts w:ascii="Times New Roman" w:hAnsi="Times New Roman" w:cs="Times New Roman"/>
          <w:sz w:val="24"/>
          <w:szCs w:val="24"/>
        </w:rPr>
        <w:t xml:space="preserve">, </w:t>
      </w:r>
      <w:r w:rsidR="008D39F2">
        <w:rPr>
          <w:rFonts w:ascii="Times New Roman" w:hAnsi="Times New Roman" w:cs="Times New Roman"/>
          <w:sz w:val="24"/>
          <w:szCs w:val="24"/>
        </w:rPr>
        <w:t>E</w:t>
      </w:r>
      <w:r w:rsidR="00196586">
        <w:rPr>
          <w:rFonts w:ascii="Times New Roman" w:hAnsi="Times New Roman" w:cs="Times New Roman"/>
          <w:sz w:val="24"/>
          <w:szCs w:val="24"/>
        </w:rPr>
        <w:t xml:space="preserve">mail, </w:t>
      </w:r>
      <w:r w:rsidR="00FF007F">
        <w:rPr>
          <w:rFonts w:ascii="Times New Roman" w:hAnsi="Times New Roman" w:cs="Times New Roman"/>
          <w:sz w:val="24"/>
          <w:szCs w:val="24"/>
        </w:rPr>
        <w:t xml:space="preserve">and </w:t>
      </w:r>
      <w:r w:rsidR="008D39F2">
        <w:rPr>
          <w:rFonts w:ascii="Times New Roman" w:hAnsi="Times New Roman" w:cs="Times New Roman"/>
          <w:sz w:val="24"/>
          <w:szCs w:val="24"/>
        </w:rPr>
        <w:t>N</w:t>
      </w:r>
      <w:r w:rsidR="00196586">
        <w:rPr>
          <w:rFonts w:ascii="Times New Roman" w:hAnsi="Times New Roman" w:cs="Times New Roman"/>
          <w:sz w:val="24"/>
          <w:szCs w:val="24"/>
        </w:rPr>
        <w:t>etwork print</w:t>
      </w:r>
      <w:r w:rsidR="00BB74B7">
        <w:rPr>
          <w:rFonts w:ascii="Times New Roman" w:hAnsi="Times New Roman" w:cs="Times New Roman"/>
          <w:sz w:val="24"/>
          <w:szCs w:val="24"/>
        </w:rPr>
        <w:t>ers</w:t>
      </w:r>
      <w:r w:rsidR="00196586">
        <w:rPr>
          <w:rFonts w:ascii="Times New Roman" w:hAnsi="Times New Roman" w:cs="Times New Roman"/>
          <w:sz w:val="24"/>
          <w:szCs w:val="24"/>
        </w:rPr>
        <w:t xml:space="preserve"> are </w:t>
      </w:r>
      <w:r w:rsidR="00EF17A0">
        <w:rPr>
          <w:rFonts w:ascii="Times New Roman" w:hAnsi="Times New Roman" w:cs="Times New Roman"/>
          <w:sz w:val="24"/>
          <w:szCs w:val="24"/>
        </w:rPr>
        <w:t>developed using</w:t>
      </w:r>
      <w:r w:rsidR="00196586">
        <w:rPr>
          <w:rFonts w:ascii="Times New Roman" w:hAnsi="Times New Roman" w:cs="Times New Roman"/>
          <w:sz w:val="24"/>
          <w:szCs w:val="24"/>
        </w:rPr>
        <w:t xml:space="preserve"> client server </w:t>
      </w:r>
      <w:r w:rsidR="00EF17A0">
        <w:rPr>
          <w:rFonts w:ascii="Times New Roman" w:hAnsi="Times New Roman" w:cs="Times New Roman"/>
          <w:sz w:val="24"/>
          <w:szCs w:val="24"/>
        </w:rPr>
        <w:t>architecture</w:t>
      </w:r>
      <w:r w:rsidR="00196586">
        <w:rPr>
          <w:rFonts w:ascii="Times New Roman" w:hAnsi="Times New Roman" w:cs="Times New Roman"/>
          <w:sz w:val="24"/>
          <w:szCs w:val="24"/>
        </w:rPr>
        <w:t>.</w:t>
      </w:r>
    </w:p>
    <w:p w14:paraId="51F57C78" w14:textId="51AED577" w:rsidR="00EA0F12" w:rsidRDefault="0022055C" w:rsidP="0088661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w:t>
      </w:r>
      <w:r w:rsidR="00110E21">
        <w:rPr>
          <w:rFonts w:ascii="Times New Roman" w:hAnsi="Times New Roman" w:cs="Times New Roman"/>
          <w:sz w:val="24"/>
          <w:szCs w:val="24"/>
        </w:rPr>
        <w:t>traditional</w:t>
      </w:r>
      <w:r>
        <w:rPr>
          <w:rFonts w:ascii="Times New Roman" w:hAnsi="Times New Roman" w:cs="Times New Roman"/>
          <w:sz w:val="24"/>
          <w:szCs w:val="24"/>
        </w:rPr>
        <w:t xml:space="preserve"> web applications </w:t>
      </w:r>
      <w:r w:rsidR="004E5971">
        <w:rPr>
          <w:rFonts w:ascii="Times New Roman" w:hAnsi="Times New Roman" w:cs="Times New Roman"/>
          <w:sz w:val="24"/>
          <w:szCs w:val="24"/>
        </w:rPr>
        <w:t xml:space="preserve">using client server architecture </w:t>
      </w:r>
      <w:r>
        <w:rPr>
          <w:rFonts w:ascii="Times New Roman" w:hAnsi="Times New Roman" w:cs="Times New Roman"/>
          <w:sz w:val="24"/>
          <w:szCs w:val="24"/>
        </w:rPr>
        <w:t xml:space="preserve">are tightly coupled and </w:t>
      </w:r>
      <w:r w:rsidR="007505DE">
        <w:rPr>
          <w:rFonts w:ascii="Times New Roman" w:hAnsi="Times New Roman" w:cs="Times New Roman"/>
          <w:sz w:val="24"/>
          <w:szCs w:val="24"/>
        </w:rPr>
        <w:t>difficult</w:t>
      </w:r>
      <w:r>
        <w:rPr>
          <w:rFonts w:ascii="Times New Roman" w:hAnsi="Times New Roman" w:cs="Times New Roman"/>
          <w:sz w:val="24"/>
          <w:szCs w:val="24"/>
        </w:rPr>
        <w:t xml:space="preserve"> to maintain.</w:t>
      </w:r>
      <w:r w:rsidR="000912D5">
        <w:rPr>
          <w:rFonts w:ascii="Times New Roman" w:hAnsi="Times New Roman" w:cs="Times New Roman"/>
          <w:sz w:val="24"/>
          <w:szCs w:val="24"/>
        </w:rPr>
        <w:t xml:space="preserve"> The frequent p</w:t>
      </w:r>
      <w:r w:rsidR="000912D5" w:rsidRPr="00157405">
        <w:rPr>
          <w:rFonts w:ascii="Times New Roman" w:hAnsi="Times New Roman" w:cs="Times New Roman"/>
          <w:sz w:val="24"/>
          <w:szCs w:val="24"/>
        </w:rPr>
        <w:t xml:space="preserve">roblems </w:t>
      </w:r>
      <w:r w:rsidR="007444FB">
        <w:rPr>
          <w:rFonts w:ascii="Times New Roman" w:hAnsi="Times New Roman" w:cs="Times New Roman"/>
          <w:sz w:val="24"/>
          <w:szCs w:val="24"/>
        </w:rPr>
        <w:t>encountered in traditional web application development</w:t>
      </w:r>
      <w:r w:rsidR="007160DB">
        <w:rPr>
          <w:rFonts w:ascii="Times New Roman" w:hAnsi="Times New Roman" w:cs="Times New Roman"/>
          <w:sz w:val="24"/>
          <w:szCs w:val="24"/>
        </w:rPr>
        <w:t xml:space="preserve"> </w:t>
      </w:r>
      <w:r w:rsidR="000912D5">
        <w:rPr>
          <w:rFonts w:ascii="Times New Roman" w:hAnsi="Times New Roman" w:cs="Times New Roman"/>
          <w:sz w:val="24"/>
          <w:szCs w:val="24"/>
        </w:rPr>
        <w:t xml:space="preserve">gave rise to the need for a </w:t>
      </w:r>
      <w:r w:rsidR="00EA4DB2">
        <w:rPr>
          <w:rFonts w:ascii="Times New Roman" w:hAnsi="Times New Roman" w:cs="Times New Roman"/>
          <w:sz w:val="24"/>
          <w:szCs w:val="24"/>
        </w:rPr>
        <w:t xml:space="preserve">loosely coupled </w:t>
      </w:r>
      <w:r w:rsidR="007C6FB0">
        <w:rPr>
          <w:rFonts w:ascii="Times New Roman" w:hAnsi="Times New Roman" w:cs="Times New Roman"/>
          <w:sz w:val="24"/>
          <w:szCs w:val="24"/>
        </w:rPr>
        <w:t>architecture to ease web application development and maintenance</w:t>
      </w:r>
      <w:r w:rsidR="000912D5">
        <w:rPr>
          <w:rFonts w:ascii="Times New Roman" w:hAnsi="Times New Roman" w:cs="Times New Roman"/>
          <w:sz w:val="24"/>
          <w:szCs w:val="24"/>
        </w:rPr>
        <w:t>.</w:t>
      </w:r>
    </w:p>
    <w:p w14:paraId="51B4F6B6" w14:textId="306E3385" w:rsidR="00AC2E1A" w:rsidRDefault="00AC2E1A" w:rsidP="007514C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M</w:t>
      </w:r>
      <w:r w:rsidR="009B7B8A">
        <w:rPr>
          <w:rFonts w:ascii="Times New Roman" w:hAnsi="Times New Roman" w:cs="Times New Roman"/>
          <w:b/>
          <w:sz w:val="24"/>
          <w:szCs w:val="24"/>
        </w:rPr>
        <w:t>odel-</w:t>
      </w:r>
      <w:r>
        <w:rPr>
          <w:rFonts w:ascii="Times New Roman" w:hAnsi="Times New Roman" w:cs="Times New Roman"/>
          <w:b/>
          <w:sz w:val="24"/>
          <w:szCs w:val="24"/>
        </w:rPr>
        <w:t>V</w:t>
      </w:r>
      <w:r w:rsidR="009B7B8A">
        <w:rPr>
          <w:rFonts w:ascii="Times New Roman" w:hAnsi="Times New Roman" w:cs="Times New Roman"/>
          <w:b/>
          <w:sz w:val="24"/>
          <w:szCs w:val="24"/>
        </w:rPr>
        <w:t>iew-Controller</w:t>
      </w:r>
      <w:r w:rsidR="00110E21">
        <w:rPr>
          <w:rFonts w:ascii="Times New Roman" w:hAnsi="Times New Roman" w:cs="Times New Roman"/>
          <w:b/>
          <w:sz w:val="24"/>
          <w:szCs w:val="24"/>
        </w:rPr>
        <w:t xml:space="preserve"> A</w:t>
      </w:r>
      <w:r w:rsidR="009B7B8A">
        <w:rPr>
          <w:rFonts w:ascii="Times New Roman" w:hAnsi="Times New Roman" w:cs="Times New Roman"/>
          <w:b/>
          <w:sz w:val="24"/>
          <w:szCs w:val="24"/>
        </w:rPr>
        <w:t>rchitecture</w:t>
      </w:r>
    </w:p>
    <w:p w14:paraId="26698C45" w14:textId="6346C443" w:rsidR="00F1154C" w:rsidRPr="00864DBA" w:rsidRDefault="007E46D6" w:rsidP="0088661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Model-View-</w:t>
      </w:r>
      <w:r w:rsidR="001538C9" w:rsidRPr="00655BF9">
        <w:rPr>
          <w:rFonts w:ascii="Times New Roman" w:hAnsi="Times New Roman" w:cs="Times New Roman"/>
          <w:sz w:val="24"/>
          <w:szCs w:val="24"/>
        </w:rPr>
        <w:t>Controller</w:t>
      </w:r>
      <w:r w:rsidR="00595413">
        <w:rPr>
          <w:rFonts w:ascii="Times New Roman" w:hAnsi="Times New Roman" w:cs="Times New Roman"/>
          <w:sz w:val="24"/>
          <w:szCs w:val="24"/>
        </w:rPr>
        <w:t xml:space="preserve"> (MVC)</w:t>
      </w:r>
      <w:r w:rsidR="001538C9" w:rsidRPr="00655BF9">
        <w:rPr>
          <w:rFonts w:ascii="Times New Roman" w:hAnsi="Times New Roman" w:cs="Times New Roman"/>
          <w:sz w:val="24"/>
          <w:szCs w:val="24"/>
        </w:rPr>
        <w:t xml:space="preserve"> </w:t>
      </w:r>
      <w:r>
        <w:rPr>
          <w:rFonts w:ascii="Times New Roman" w:hAnsi="Times New Roman" w:cs="Times New Roman"/>
          <w:sz w:val="24"/>
          <w:szCs w:val="24"/>
        </w:rPr>
        <w:t>architecture</w:t>
      </w:r>
      <w:r w:rsidR="00655BF9">
        <w:rPr>
          <w:rFonts w:ascii="Times New Roman" w:hAnsi="Times New Roman" w:cs="Times New Roman"/>
          <w:sz w:val="24"/>
          <w:szCs w:val="24"/>
        </w:rPr>
        <w:t xml:space="preserve"> </w:t>
      </w:r>
      <w:r>
        <w:rPr>
          <w:rFonts w:ascii="Times New Roman" w:hAnsi="Times New Roman" w:cs="Times New Roman"/>
          <w:sz w:val="24"/>
          <w:szCs w:val="24"/>
        </w:rPr>
        <w:t xml:space="preserve">is used in </w:t>
      </w:r>
      <w:r w:rsidR="00450562">
        <w:rPr>
          <w:rFonts w:ascii="Times New Roman" w:hAnsi="Times New Roman" w:cs="Times New Roman"/>
          <w:sz w:val="24"/>
          <w:szCs w:val="24"/>
        </w:rPr>
        <w:t xml:space="preserve">the </w:t>
      </w:r>
      <w:r>
        <w:rPr>
          <w:rFonts w:ascii="Times New Roman" w:hAnsi="Times New Roman" w:cs="Times New Roman"/>
          <w:sz w:val="24"/>
          <w:szCs w:val="24"/>
        </w:rPr>
        <w:t xml:space="preserve">majority of </w:t>
      </w:r>
      <w:r w:rsidR="00655BF9" w:rsidRPr="007E46D6">
        <w:rPr>
          <w:rFonts w:ascii="Times New Roman" w:hAnsi="Times New Roman" w:cs="Times New Roman"/>
          <w:color w:val="000000" w:themeColor="text1"/>
          <w:sz w:val="24"/>
          <w:szCs w:val="24"/>
        </w:rPr>
        <w:t>web application</w:t>
      </w:r>
      <w:r w:rsidRPr="007E46D6">
        <w:rPr>
          <w:rFonts w:ascii="Times New Roman" w:hAnsi="Times New Roman" w:cs="Times New Roman"/>
          <w:color w:val="000000" w:themeColor="text1"/>
          <w:sz w:val="24"/>
          <w:szCs w:val="24"/>
        </w:rPr>
        <w:t>s</w:t>
      </w:r>
      <w:r w:rsidR="00655BF9" w:rsidRPr="007E46D6">
        <w:rPr>
          <w:rFonts w:ascii="Times New Roman" w:hAnsi="Times New Roman" w:cs="Times New Roman"/>
          <w:color w:val="000000" w:themeColor="text1"/>
          <w:sz w:val="24"/>
          <w:szCs w:val="24"/>
        </w:rPr>
        <w:t>.</w:t>
      </w:r>
      <w:r w:rsidR="00655BF9" w:rsidRPr="00AC3F4D">
        <w:rPr>
          <w:rFonts w:ascii="Times New Roman" w:hAnsi="Times New Roman" w:cs="Times New Roman"/>
          <w:b/>
          <w:color w:val="FF0000"/>
          <w:sz w:val="24"/>
          <w:szCs w:val="24"/>
        </w:rPr>
        <w:t xml:space="preserve"> </w:t>
      </w:r>
      <w:r w:rsidR="00C31836" w:rsidRPr="009250FE">
        <w:rPr>
          <w:rFonts w:ascii="Times New Roman" w:hAnsi="Times New Roman" w:cs="Times New Roman"/>
          <w:color w:val="000000" w:themeColor="text1"/>
          <w:sz w:val="24"/>
          <w:szCs w:val="24"/>
        </w:rPr>
        <w:t>MVC architecture separates the user interface, control</w:t>
      </w:r>
      <w:r w:rsidR="004D358E">
        <w:rPr>
          <w:rFonts w:ascii="Times New Roman" w:hAnsi="Times New Roman" w:cs="Times New Roman"/>
          <w:color w:val="000000" w:themeColor="text1"/>
          <w:sz w:val="24"/>
          <w:szCs w:val="24"/>
        </w:rPr>
        <w:t>,</w:t>
      </w:r>
      <w:r w:rsidR="00C31836" w:rsidRPr="009250FE">
        <w:rPr>
          <w:rFonts w:ascii="Times New Roman" w:hAnsi="Times New Roman" w:cs="Times New Roman"/>
          <w:color w:val="000000" w:themeColor="text1"/>
          <w:sz w:val="24"/>
          <w:szCs w:val="24"/>
        </w:rPr>
        <w:t xml:space="preserve"> and data persistence</w:t>
      </w:r>
      <w:r w:rsidR="0099342C">
        <w:rPr>
          <w:rFonts w:ascii="Times New Roman" w:hAnsi="Times New Roman" w:cs="Times New Roman"/>
          <w:color w:val="000000" w:themeColor="text1"/>
          <w:sz w:val="24"/>
          <w:szCs w:val="24"/>
        </w:rPr>
        <w:t xml:space="preserve"> [3]</w:t>
      </w:r>
      <w:r w:rsidR="00F1154C" w:rsidRPr="009250FE">
        <w:rPr>
          <w:rFonts w:ascii="Times New Roman" w:hAnsi="Times New Roman" w:cs="Times New Roman"/>
          <w:color w:val="000000" w:themeColor="text1"/>
          <w:sz w:val="24"/>
          <w:szCs w:val="24"/>
        </w:rPr>
        <w:t>.</w:t>
      </w:r>
      <w:r w:rsidR="009250FE">
        <w:rPr>
          <w:rFonts w:ascii="Times New Roman" w:hAnsi="Times New Roman" w:cs="Times New Roman"/>
          <w:color w:val="000000" w:themeColor="text1"/>
          <w:sz w:val="24"/>
          <w:szCs w:val="24"/>
        </w:rPr>
        <w:t xml:space="preserve"> </w:t>
      </w:r>
      <w:r w:rsidR="00007EB6">
        <w:rPr>
          <w:rFonts w:ascii="Times New Roman" w:hAnsi="Times New Roman" w:cs="Times New Roman"/>
          <w:color w:val="000000" w:themeColor="text1"/>
          <w:sz w:val="24"/>
          <w:szCs w:val="24"/>
        </w:rPr>
        <w:t xml:space="preserve">The modularity helps in </w:t>
      </w:r>
      <w:r w:rsidR="00D50196">
        <w:rPr>
          <w:rFonts w:ascii="Times New Roman" w:hAnsi="Times New Roman" w:cs="Times New Roman"/>
          <w:color w:val="000000" w:themeColor="text1"/>
          <w:sz w:val="24"/>
          <w:szCs w:val="24"/>
        </w:rPr>
        <w:t xml:space="preserve">the </w:t>
      </w:r>
      <w:r w:rsidR="00007EB6">
        <w:rPr>
          <w:rFonts w:ascii="Times New Roman" w:hAnsi="Times New Roman" w:cs="Times New Roman"/>
          <w:color w:val="000000" w:themeColor="text1"/>
          <w:sz w:val="24"/>
          <w:szCs w:val="24"/>
        </w:rPr>
        <w:t xml:space="preserve">ease of </w:t>
      </w:r>
      <w:r w:rsidR="00450DC4">
        <w:rPr>
          <w:rFonts w:ascii="Times New Roman" w:hAnsi="Times New Roman" w:cs="Times New Roman"/>
          <w:color w:val="000000" w:themeColor="text1"/>
          <w:sz w:val="24"/>
          <w:szCs w:val="24"/>
        </w:rPr>
        <w:t xml:space="preserve">the </w:t>
      </w:r>
      <w:r w:rsidR="0044679C">
        <w:rPr>
          <w:rFonts w:ascii="Times New Roman" w:hAnsi="Times New Roman" w:cs="Times New Roman"/>
          <w:color w:val="000000" w:themeColor="text1"/>
          <w:sz w:val="24"/>
          <w:szCs w:val="24"/>
        </w:rPr>
        <w:t xml:space="preserve">web </w:t>
      </w:r>
      <w:r w:rsidR="00007EB6">
        <w:rPr>
          <w:rFonts w:ascii="Times New Roman" w:hAnsi="Times New Roman" w:cs="Times New Roman"/>
          <w:color w:val="000000" w:themeColor="text1"/>
          <w:sz w:val="24"/>
          <w:szCs w:val="24"/>
        </w:rPr>
        <w:t>application development as it separates coupling between system interface and core functionality.</w:t>
      </w:r>
      <w:r w:rsidR="00EF4BFD">
        <w:rPr>
          <w:rFonts w:ascii="Times New Roman" w:hAnsi="Times New Roman" w:cs="Times New Roman"/>
          <w:color w:val="000000" w:themeColor="text1"/>
          <w:sz w:val="24"/>
          <w:szCs w:val="24"/>
        </w:rPr>
        <w:t xml:space="preserve"> Three main components </w:t>
      </w:r>
      <w:r w:rsidR="002345B4">
        <w:rPr>
          <w:rFonts w:ascii="Times New Roman" w:hAnsi="Times New Roman" w:cs="Times New Roman"/>
          <w:color w:val="000000" w:themeColor="text1"/>
          <w:sz w:val="24"/>
          <w:szCs w:val="24"/>
        </w:rPr>
        <w:t xml:space="preserve">of MVC architecture </w:t>
      </w:r>
      <w:r w:rsidR="00EF4BFD">
        <w:rPr>
          <w:rFonts w:ascii="Times New Roman" w:hAnsi="Times New Roman" w:cs="Times New Roman"/>
          <w:color w:val="000000" w:themeColor="text1"/>
          <w:sz w:val="24"/>
          <w:szCs w:val="24"/>
        </w:rPr>
        <w:t xml:space="preserve">are the model, </w:t>
      </w:r>
      <w:r w:rsidR="002345B4">
        <w:rPr>
          <w:rFonts w:ascii="Times New Roman" w:hAnsi="Times New Roman" w:cs="Times New Roman"/>
          <w:color w:val="000000" w:themeColor="text1"/>
          <w:sz w:val="24"/>
          <w:szCs w:val="24"/>
        </w:rPr>
        <w:t xml:space="preserve">the </w:t>
      </w:r>
      <w:r w:rsidR="00EF4BFD">
        <w:rPr>
          <w:rFonts w:ascii="Times New Roman" w:hAnsi="Times New Roman" w:cs="Times New Roman"/>
          <w:color w:val="000000" w:themeColor="text1"/>
          <w:sz w:val="24"/>
          <w:szCs w:val="24"/>
        </w:rPr>
        <w:lastRenderedPageBreak/>
        <w:t xml:space="preserve">view and </w:t>
      </w:r>
      <w:r w:rsidR="002345B4">
        <w:rPr>
          <w:rFonts w:ascii="Times New Roman" w:hAnsi="Times New Roman" w:cs="Times New Roman"/>
          <w:color w:val="000000" w:themeColor="text1"/>
          <w:sz w:val="24"/>
          <w:szCs w:val="24"/>
        </w:rPr>
        <w:t xml:space="preserve">the </w:t>
      </w:r>
      <w:r w:rsidR="00EF4BFD">
        <w:rPr>
          <w:rFonts w:ascii="Times New Roman" w:hAnsi="Times New Roman" w:cs="Times New Roman"/>
          <w:color w:val="000000" w:themeColor="text1"/>
          <w:sz w:val="24"/>
          <w:szCs w:val="24"/>
        </w:rPr>
        <w:t xml:space="preserve">controller. </w:t>
      </w:r>
      <w:r w:rsidR="003A46D5">
        <w:rPr>
          <w:rFonts w:ascii="Times New Roman" w:hAnsi="Times New Roman" w:cs="Times New Roman"/>
          <w:color w:val="000000" w:themeColor="text1"/>
          <w:sz w:val="24"/>
          <w:szCs w:val="24"/>
        </w:rPr>
        <w:t xml:space="preserve"> </w:t>
      </w:r>
      <w:r w:rsidR="00EF4BFD" w:rsidRPr="00864DBA">
        <w:rPr>
          <w:rFonts w:ascii="Times New Roman" w:hAnsi="Times New Roman" w:cs="Times New Roman"/>
          <w:sz w:val="24"/>
          <w:szCs w:val="24"/>
        </w:rPr>
        <w:t xml:space="preserve">Figure 2 shows different </w:t>
      </w:r>
      <w:r w:rsidR="00FF0F7A">
        <w:rPr>
          <w:rFonts w:ascii="Times New Roman" w:hAnsi="Times New Roman" w:cs="Times New Roman"/>
          <w:sz w:val="24"/>
          <w:szCs w:val="24"/>
        </w:rPr>
        <w:t xml:space="preserve">components </w:t>
      </w:r>
      <w:r w:rsidR="00E16728">
        <w:rPr>
          <w:rFonts w:ascii="Times New Roman" w:hAnsi="Times New Roman" w:cs="Times New Roman"/>
          <w:sz w:val="24"/>
          <w:szCs w:val="24"/>
        </w:rPr>
        <w:t xml:space="preserve">of </w:t>
      </w:r>
      <w:r w:rsidR="00EF4BFD" w:rsidRPr="00864DBA">
        <w:rPr>
          <w:rFonts w:ascii="Times New Roman" w:hAnsi="Times New Roman" w:cs="Times New Roman"/>
          <w:sz w:val="24"/>
          <w:szCs w:val="24"/>
        </w:rPr>
        <w:t xml:space="preserve">the MVC architecture and flow of control between </w:t>
      </w:r>
      <w:r w:rsidR="00191CEA">
        <w:rPr>
          <w:rFonts w:ascii="Times New Roman" w:hAnsi="Times New Roman" w:cs="Times New Roman"/>
          <w:sz w:val="24"/>
          <w:szCs w:val="24"/>
        </w:rPr>
        <w:t xml:space="preserve">the </w:t>
      </w:r>
      <w:r w:rsidR="00EF4BFD" w:rsidRPr="00864DBA">
        <w:rPr>
          <w:rFonts w:ascii="Times New Roman" w:hAnsi="Times New Roman" w:cs="Times New Roman"/>
          <w:sz w:val="24"/>
          <w:szCs w:val="24"/>
        </w:rPr>
        <w:t>components.</w:t>
      </w:r>
    </w:p>
    <w:p w14:paraId="3A36F8FA" w14:textId="3BE84083" w:rsidR="00291EB6" w:rsidRDefault="009A3776" w:rsidP="009A377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7FFBA74" wp14:editId="1AAE5233">
            <wp:extent cx="4981575" cy="20591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view_controller_2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7796" cy="2070030"/>
                    </a:xfrm>
                    <a:prstGeom prst="rect">
                      <a:avLst/>
                    </a:prstGeom>
                  </pic:spPr>
                </pic:pic>
              </a:graphicData>
            </a:graphic>
          </wp:inline>
        </w:drawing>
      </w:r>
    </w:p>
    <w:p w14:paraId="69FA545A" w14:textId="443A62CD" w:rsidR="00397B41" w:rsidRDefault="00397B41" w:rsidP="0019744C">
      <w:pPr>
        <w:spacing w:after="0" w:line="480" w:lineRule="auto"/>
        <w:rPr>
          <w:rFonts w:ascii="Times New Roman" w:hAnsi="Times New Roman" w:cs="Times New Roman"/>
          <w:b/>
          <w:sz w:val="24"/>
          <w:szCs w:val="24"/>
        </w:rPr>
      </w:pPr>
      <w:r>
        <w:rPr>
          <w:rFonts w:ascii="Times New Roman" w:hAnsi="Times New Roman" w:cs="Times New Roman"/>
          <w:b/>
          <w:sz w:val="24"/>
          <w:szCs w:val="24"/>
        </w:rPr>
        <w:t>F</w:t>
      </w:r>
      <w:r w:rsidR="009A3776">
        <w:rPr>
          <w:rFonts w:ascii="Times New Roman" w:hAnsi="Times New Roman" w:cs="Times New Roman"/>
          <w:b/>
          <w:sz w:val="24"/>
          <w:szCs w:val="24"/>
        </w:rPr>
        <w:t>IGURE 2.</w:t>
      </w:r>
      <w:r>
        <w:rPr>
          <w:rFonts w:ascii="Times New Roman" w:hAnsi="Times New Roman" w:cs="Times New Roman"/>
          <w:b/>
          <w:sz w:val="24"/>
          <w:szCs w:val="24"/>
        </w:rPr>
        <w:t xml:space="preserve"> MVC </w:t>
      </w:r>
      <w:r w:rsidR="009A3776">
        <w:rPr>
          <w:rFonts w:ascii="Times New Roman" w:hAnsi="Times New Roman" w:cs="Times New Roman"/>
          <w:b/>
          <w:sz w:val="24"/>
          <w:szCs w:val="24"/>
        </w:rPr>
        <w:t>architecture [</w:t>
      </w:r>
      <w:r w:rsidR="004A7E4F">
        <w:rPr>
          <w:rFonts w:ascii="Times New Roman" w:hAnsi="Times New Roman" w:cs="Times New Roman"/>
          <w:b/>
          <w:sz w:val="24"/>
          <w:szCs w:val="24"/>
        </w:rPr>
        <w:t>9</w:t>
      </w:r>
      <w:r w:rsidR="009A3776">
        <w:rPr>
          <w:rFonts w:ascii="Times New Roman" w:hAnsi="Times New Roman" w:cs="Times New Roman"/>
          <w:b/>
          <w:sz w:val="24"/>
          <w:szCs w:val="24"/>
        </w:rPr>
        <w:t>]</w:t>
      </w:r>
      <w:r w:rsidR="003056F2">
        <w:rPr>
          <w:rFonts w:ascii="Times New Roman" w:hAnsi="Times New Roman" w:cs="Times New Roman"/>
          <w:b/>
          <w:sz w:val="24"/>
          <w:szCs w:val="24"/>
        </w:rPr>
        <w:t>.</w:t>
      </w:r>
    </w:p>
    <w:p w14:paraId="11426633" w14:textId="319EBF02" w:rsidR="00F1154C" w:rsidRPr="00D62B27" w:rsidRDefault="00F1154C" w:rsidP="002121B0">
      <w:pPr>
        <w:spacing w:after="0" w:line="480" w:lineRule="auto"/>
        <w:ind w:firstLine="720"/>
        <w:rPr>
          <w:rFonts w:ascii="Times New Roman" w:hAnsi="Times New Roman" w:cs="Times New Roman"/>
          <w:color w:val="FF0000"/>
          <w:sz w:val="24"/>
          <w:szCs w:val="24"/>
        </w:rPr>
      </w:pPr>
      <w:r w:rsidRPr="002121B0">
        <w:rPr>
          <w:rFonts w:ascii="Times New Roman" w:hAnsi="Times New Roman" w:cs="Times New Roman"/>
          <w:i/>
          <w:sz w:val="24"/>
          <w:szCs w:val="24"/>
        </w:rPr>
        <w:t>The model</w:t>
      </w:r>
      <w:r w:rsidR="002121B0" w:rsidRPr="00116A6E">
        <w:rPr>
          <w:rFonts w:ascii="Times New Roman" w:hAnsi="Times New Roman" w:cs="Times New Roman"/>
          <w:sz w:val="24"/>
          <w:szCs w:val="24"/>
        </w:rPr>
        <w:t>:</w:t>
      </w:r>
      <w:r w:rsidR="002121B0">
        <w:rPr>
          <w:rFonts w:ascii="Times New Roman" w:hAnsi="Times New Roman" w:cs="Times New Roman"/>
          <w:i/>
          <w:sz w:val="24"/>
          <w:szCs w:val="24"/>
        </w:rPr>
        <w:t xml:space="preserve"> </w:t>
      </w:r>
      <w:r w:rsidRPr="00D62B27">
        <w:rPr>
          <w:rFonts w:ascii="Times New Roman" w:hAnsi="Times New Roman" w:cs="Times New Roman"/>
          <w:sz w:val="24"/>
          <w:szCs w:val="24"/>
        </w:rPr>
        <w:t xml:space="preserve">The model </w:t>
      </w:r>
      <w:r w:rsidR="00E376AA" w:rsidRPr="00D62B27">
        <w:rPr>
          <w:rFonts w:ascii="Times New Roman" w:hAnsi="Times New Roman" w:cs="Times New Roman"/>
          <w:sz w:val="24"/>
          <w:szCs w:val="24"/>
        </w:rPr>
        <w:t xml:space="preserve">incorporates </w:t>
      </w:r>
      <w:r w:rsidR="00882BDC">
        <w:rPr>
          <w:rFonts w:ascii="Times New Roman" w:hAnsi="Times New Roman" w:cs="Times New Roman"/>
          <w:sz w:val="24"/>
          <w:szCs w:val="24"/>
        </w:rPr>
        <w:t xml:space="preserve">the </w:t>
      </w:r>
      <w:r w:rsidR="00E376AA" w:rsidRPr="00D62B27">
        <w:rPr>
          <w:rFonts w:ascii="Times New Roman" w:hAnsi="Times New Roman" w:cs="Times New Roman"/>
          <w:sz w:val="24"/>
          <w:szCs w:val="24"/>
        </w:rPr>
        <w:t xml:space="preserve">core functionality of </w:t>
      </w:r>
      <w:r w:rsidR="000D0C54">
        <w:rPr>
          <w:rFonts w:ascii="Times New Roman" w:hAnsi="Times New Roman" w:cs="Times New Roman"/>
          <w:sz w:val="24"/>
          <w:szCs w:val="24"/>
        </w:rPr>
        <w:t xml:space="preserve">the </w:t>
      </w:r>
      <w:r w:rsidR="00E376AA" w:rsidRPr="00D62B27">
        <w:rPr>
          <w:rFonts w:ascii="Times New Roman" w:hAnsi="Times New Roman" w:cs="Times New Roman"/>
          <w:sz w:val="24"/>
          <w:szCs w:val="24"/>
        </w:rPr>
        <w:t xml:space="preserve">application. It performs </w:t>
      </w:r>
      <w:r w:rsidR="00F332CD">
        <w:rPr>
          <w:rFonts w:ascii="Times New Roman" w:hAnsi="Times New Roman" w:cs="Times New Roman"/>
          <w:sz w:val="24"/>
          <w:szCs w:val="24"/>
        </w:rPr>
        <w:t xml:space="preserve">the </w:t>
      </w:r>
      <w:r w:rsidR="00E376AA" w:rsidRPr="00D62B27">
        <w:rPr>
          <w:rFonts w:ascii="Times New Roman" w:hAnsi="Times New Roman" w:cs="Times New Roman"/>
          <w:sz w:val="24"/>
          <w:szCs w:val="24"/>
        </w:rPr>
        <w:t>computation, establish</w:t>
      </w:r>
      <w:r w:rsidR="00E57868">
        <w:rPr>
          <w:rFonts w:ascii="Times New Roman" w:hAnsi="Times New Roman" w:cs="Times New Roman"/>
          <w:sz w:val="24"/>
          <w:szCs w:val="24"/>
        </w:rPr>
        <w:t>es</w:t>
      </w:r>
      <w:r w:rsidR="00E376AA" w:rsidRPr="00D62B27">
        <w:rPr>
          <w:rFonts w:ascii="Times New Roman" w:hAnsi="Times New Roman" w:cs="Times New Roman"/>
          <w:sz w:val="24"/>
          <w:szCs w:val="24"/>
        </w:rPr>
        <w:t xml:space="preserve"> connectivity with database to execute queries,</w:t>
      </w:r>
      <w:r w:rsidR="00F332CD">
        <w:rPr>
          <w:rFonts w:ascii="Times New Roman" w:hAnsi="Times New Roman" w:cs="Times New Roman"/>
          <w:sz w:val="24"/>
          <w:szCs w:val="24"/>
        </w:rPr>
        <w:t xml:space="preserve"> and</w:t>
      </w:r>
      <w:r w:rsidR="00E376AA" w:rsidRPr="00D62B27">
        <w:rPr>
          <w:rFonts w:ascii="Times New Roman" w:hAnsi="Times New Roman" w:cs="Times New Roman"/>
          <w:sz w:val="24"/>
          <w:szCs w:val="24"/>
        </w:rPr>
        <w:t xml:space="preserve"> handle</w:t>
      </w:r>
      <w:r w:rsidR="00E57868">
        <w:rPr>
          <w:rFonts w:ascii="Times New Roman" w:hAnsi="Times New Roman" w:cs="Times New Roman"/>
          <w:sz w:val="24"/>
          <w:szCs w:val="24"/>
        </w:rPr>
        <w:t>s the</w:t>
      </w:r>
      <w:r w:rsidR="00E376AA" w:rsidRPr="00D62B27">
        <w:rPr>
          <w:rFonts w:ascii="Times New Roman" w:hAnsi="Times New Roman" w:cs="Times New Roman"/>
          <w:sz w:val="24"/>
          <w:szCs w:val="24"/>
        </w:rPr>
        <w:t xml:space="preserve"> transaction management. </w:t>
      </w:r>
      <w:r w:rsidR="00FE3BE9">
        <w:rPr>
          <w:rFonts w:ascii="Times New Roman" w:hAnsi="Times New Roman" w:cs="Times New Roman"/>
          <w:sz w:val="24"/>
          <w:szCs w:val="24"/>
        </w:rPr>
        <w:t>The c</w:t>
      </w:r>
      <w:r w:rsidR="00E376AA" w:rsidRPr="00D62B27">
        <w:rPr>
          <w:rFonts w:ascii="Times New Roman" w:hAnsi="Times New Roman" w:cs="Times New Roman"/>
          <w:sz w:val="24"/>
          <w:szCs w:val="24"/>
        </w:rPr>
        <w:t xml:space="preserve">ontroller sends </w:t>
      </w:r>
      <w:r w:rsidR="00172976">
        <w:rPr>
          <w:rFonts w:ascii="Times New Roman" w:hAnsi="Times New Roman" w:cs="Times New Roman"/>
          <w:sz w:val="24"/>
          <w:szCs w:val="24"/>
        </w:rPr>
        <w:t xml:space="preserve">the </w:t>
      </w:r>
      <w:r w:rsidR="00E376AA" w:rsidRPr="00D62B27">
        <w:rPr>
          <w:rFonts w:ascii="Times New Roman" w:hAnsi="Times New Roman" w:cs="Times New Roman"/>
          <w:sz w:val="24"/>
          <w:szCs w:val="24"/>
        </w:rPr>
        <w:t xml:space="preserve">request to </w:t>
      </w:r>
      <w:r w:rsidR="00172976">
        <w:rPr>
          <w:rFonts w:ascii="Times New Roman" w:hAnsi="Times New Roman" w:cs="Times New Roman"/>
          <w:sz w:val="24"/>
          <w:szCs w:val="24"/>
        </w:rPr>
        <w:t xml:space="preserve">the </w:t>
      </w:r>
      <w:r w:rsidR="00E376AA" w:rsidRPr="00D62B27">
        <w:rPr>
          <w:rFonts w:ascii="Times New Roman" w:hAnsi="Times New Roman" w:cs="Times New Roman"/>
          <w:sz w:val="24"/>
          <w:szCs w:val="24"/>
        </w:rPr>
        <w:t>model</w:t>
      </w:r>
      <w:r w:rsidR="00456654">
        <w:rPr>
          <w:rFonts w:ascii="Times New Roman" w:hAnsi="Times New Roman" w:cs="Times New Roman"/>
          <w:sz w:val="24"/>
          <w:szCs w:val="24"/>
        </w:rPr>
        <w:t>,</w:t>
      </w:r>
      <w:r w:rsidR="00E376AA" w:rsidRPr="00D62B27">
        <w:rPr>
          <w:rFonts w:ascii="Times New Roman" w:hAnsi="Times New Roman" w:cs="Times New Roman"/>
          <w:sz w:val="24"/>
          <w:szCs w:val="24"/>
        </w:rPr>
        <w:t xml:space="preserve"> and </w:t>
      </w:r>
      <w:r w:rsidR="00D62B27" w:rsidRPr="00D62B27">
        <w:rPr>
          <w:rFonts w:ascii="Times New Roman" w:hAnsi="Times New Roman" w:cs="Times New Roman"/>
          <w:sz w:val="24"/>
          <w:szCs w:val="24"/>
        </w:rPr>
        <w:t xml:space="preserve">results are returned back to </w:t>
      </w:r>
      <w:r w:rsidR="006830B4">
        <w:rPr>
          <w:rFonts w:ascii="Times New Roman" w:hAnsi="Times New Roman" w:cs="Times New Roman"/>
          <w:sz w:val="24"/>
          <w:szCs w:val="24"/>
        </w:rPr>
        <w:t xml:space="preserve">the </w:t>
      </w:r>
      <w:r w:rsidR="00D62B27" w:rsidRPr="00D62B27">
        <w:rPr>
          <w:rFonts w:ascii="Times New Roman" w:hAnsi="Times New Roman" w:cs="Times New Roman"/>
          <w:sz w:val="24"/>
          <w:szCs w:val="24"/>
        </w:rPr>
        <w:t xml:space="preserve">controller after processing </w:t>
      </w:r>
      <w:r w:rsidR="00097878">
        <w:rPr>
          <w:rFonts w:ascii="Times New Roman" w:hAnsi="Times New Roman" w:cs="Times New Roman"/>
          <w:sz w:val="24"/>
          <w:szCs w:val="24"/>
        </w:rPr>
        <w:t xml:space="preserve">the </w:t>
      </w:r>
      <w:r w:rsidR="00D62B27" w:rsidRPr="00D62B27">
        <w:rPr>
          <w:rFonts w:ascii="Times New Roman" w:hAnsi="Times New Roman" w:cs="Times New Roman"/>
          <w:sz w:val="24"/>
          <w:szCs w:val="24"/>
        </w:rPr>
        <w:t>request</w:t>
      </w:r>
      <w:r w:rsidR="00E376AA" w:rsidRPr="00D62B27">
        <w:rPr>
          <w:rFonts w:ascii="Times New Roman" w:hAnsi="Times New Roman" w:cs="Times New Roman"/>
          <w:sz w:val="24"/>
          <w:szCs w:val="24"/>
        </w:rPr>
        <w:t>.</w:t>
      </w:r>
      <w:r w:rsidRPr="00D62B27">
        <w:rPr>
          <w:rFonts w:ascii="Times New Roman" w:hAnsi="Times New Roman" w:cs="Times New Roman"/>
          <w:sz w:val="24"/>
          <w:szCs w:val="24"/>
        </w:rPr>
        <w:t xml:space="preserve"> </w:t>
      </w:r>
      <w:r w:rsidR="00864A4C">
        <w:rPr>
          <w:rFonts w:ascii="Times New Roman" w:hAnsi="Times New Roman" w:cs="Times New Roman"/>
          <w:sz w:val="24"/>
          <w:szCs w:val="24"/>
        </w:rPr>
        <w:t>The m</w:t>
      </w:r>
      <w:r w:rsidR="00D62B27" w:rsidRPr="00D62B27">
        <w:rPr>
          <w:rFonts w:ascii="Times New Roman" w:hAnsi="Times New Roman" w:cs="Times New Roman"/>
          <w:sz w:val="24"/>
          <w:szCs w:val="24"/>
        </w:rPr>
        <w:t xml:space="preserve">odel is independent of how the data </w:t>
      </w:r>
      <w:r w:rsidR="00097878">
        <w:rPr>
          <w:rFonts w:ascii="Times New Roman" w:hAnsi="Times New Roman" w:cs="Times New Roman"/>
          <w:sz w:val="24"/>
          <w:szCs w:val="24"/>
        </w:rPr>
        <w:t>will be rendered i</w:t>
      </w:r>
      <w:r w:rsidR="00D62B27" w:rsidRPr="00D62B27">
        <w:rPr>
          <w:rFonts w:ascii="Times New Roman" w:hAnsi="Times New Roman" w:cs="Times New Roman"/>
          <w:sz w:val="24"/>
          <w:szCs w:val="24"/>
        </w:rPr>
        <w:t>n the view.</w:t>
      </w:r>
      <w:r w:rsidR="00D62B27" w:rsidRPr="00D62B27">
        <w:rPr>
          <w:rFonts w:ascii="Times New Roman" w:hAnsi="Times New Roman" w:cs="Times New Roman"/>
          <w:color w:val="FF0000"/>
          <w:sz w:val="24"/>
          <w:szCs w:val="24"/>
        </w:rPr>
        <w:t xml:space="preserve">  </w:t>
      </w:r>
    </w:p>
    <w:p w14:paraId="233BC2AD" w14:textId="12F47CD4" w:rsidR="00F1154C" w:rsidRPr="000D1279" w:rsidRDefault="00F1154C" w:rsidP="00116A6E">
      <w:pPr>
        <w:spacing w:after="0" w:line="480" w:lineRule="auto"/>
        <w:ind w:firstLine="720"/>
        <w:rPr>
          <w:rFonts w:ascii="Times New Roman" w:hAnsi="Times New Roman" w:cs="Times New Roman"/>
          <w:color w:val="000000" w:themeColor="text1"/>
          <w:sz w:val="24"/>
          <w:szCs w:val="24"/>
        </w:rPr>
      </w:pPr>
      <w:r w:rsidRPr="002F2049">
        <w:rPr>
          <w:rFonts w:ascii="Times New Roman" w:hAnsi="Times New Roman" w:cs="Times New Roman"/>
          <w:i/>
          <w:sz w:val="24"/>
          <w:szCs w:val="24"/>
        </w:rPr>
        <w:t>The view</w:t>
      </w:r>
      <w:r w:rsidR="00116A6E" w:rsidRPr="00116A6E">
        <w:rPr>
          <w:rFonts w:ascii="Times New Roman" w:hAnsi="Times New Roman" w:cs="Times New Roman"/>
          <w:sz w:val="24"/>
          <w:szCs w:val="24"/>
        </w:rPr>
        <w:t>:</w:t>
      </w:r>
      <w:r w:rsidR="00116A6E">
        <w:rPr>
          <w:rFonts w:ascii="Times New Roman" w:hAnsi="Times New Roman" w:cs="Times New Roman"/>
          <w:sz w:val="24"/>
          <w:szCs w:val="24"/>
        </w:rPr>
        <w:t xml:space="preserve"> </w:t>
      </w:r>
      <w:r w:rsidR="004520B5" w:rsidRPr="000D1279">
        <w:rPr>
          <w:rFonts w:ascii="Times New Roman" w:hAnsi="Times New Roman" w:cs="Times New Roman"/>
          <w:color w:val="000000" w:themeColor="text1"/>
          <w:sz w:val="24"/>
          <w:szCs w:val="24"/>
        </w:rPr>
        <w:t>The view is the user interface of the application</w:t>
      </w:r>
      <w:r w:rsidR="00C37703">
        <w:rPr>
          <w:rFonts w:ascii="Times New Roman" w:hAnsi="Times New Roman" w:cs="Times New Roman"/>
          <w:color w:val="000000" w:themeColor="text1"/>
          <w:sz w:val="24"/>
          <w:szCs w:val="24"/>
        </w:rPr>
        <w:t xml:space="preserve">. </w:t>
      </w:r>
      <w:r w:rsidR="00C66E02">
        <w:rPr>
          <w:rFonts w:ascii="Times New Roman" w:hAnsi="Times New Roman" w:cs="Times New Roman"/>
          <w:color w:val="000000" w:themeColor="text1"/>
          <w:sz w:val="24"/>
          <w:szCs w:val="24"/>
        </w:rPr>
        <w:t>The d</w:t>
      </w:r>
      <w:r w:rsidR="00C37703">
        <w:rPr>
          <w:rFonts w:ascii="Times New Roman" w:hAnsi="Times New Roman" w:cs="Times New Roman"/>
          <w:color w:val="000000" w:themeColor="text1"/>
          <w:sz w:val="24"/>
          <w:szCs w:val="24"/>
        </w:rPr>
        <w:t>ata is rendered i</w:t>
      </w:r>
      <w:r w:rsidR="00E61114" w:rsidRPr="000D1279">
        <w:rPr>
          <w:rFonts w:ascii="Times New Roman" w:hAnsi="Times New Roman" w:cs="Times New Roman"/>
          <w:color w:val="000000" w:themeColor="text1"/>
          <w:sz w:val="24"/>
          <w:szCs w:val="24"/>
        </w:rPr>
        <w:t>n the view</w:t>
      </w:r>
      <w:r w:rsidR="00AE30D8">
        <w:rPr>
          <w:rFonts w:ascii="Times New Roman" w:hAnsi="Times New Roman" w:cs="Times New Roman"/>
          <w:color w:val="000000" w:themeColor="text1"/>
          <w:sz w:val="24"/>
          <w:szCs w:val="24"/>
        </w:rPr>
        <w:t>,</w:t>
      </w:r>
      <w:r w:rsidR="00E61114" w:rsidRPr="000D1279">
        <w:rPr>
          <w:rFonts w:ascii="Times New Roman" w:hAnsi="Times New Roman" w:cs="Times New Roman"/>
          <w:color w:val="000000" w:themeColor="text1"/>
          <w:sz w:val="24"/>
          <w:szCs w:val="24"/>
        </w:rPr>
        <w:t xml:space="preserve"> </w:t>
      </w:r>
      <w:r w:rsidR="00173732" w:rsidRPr="000D1279">
        <w:rPr>
          <w:rFonts w:ascii="Times New Roman" w:hAnsi="Times New Roman" w:cs="Times New Roman"/>
          <w:color w:val="000000" w:themeColor="text1"/>
          <w:sz w:val="24"/>
          <w:szCs w:val="24"/>
        </w:rPr>
        <w:t xml:space="preserve">and </w:t>
      </w:r>
      <w:r w:rsidR="00C70D65">
        <w:rPr>
          <w:rFonts w:ascii="Times New Roman" w:hAnsi="Times New Roman" w:cs="Times New Roman"/>
          <w:color w:val="000000" w:themeColor="text1"/>
          <w:sz w:val="24"/>
          <w:szCs w:val="24"/>
        </w:rPr>
        <w:t xml:space="preserve">it </w:t>
      </w:r>
      <w:r w:rsidR="00173732" w:rsidRPr="000D1279">
        <w:rPr>
          <w:rFonts w:ascii="Times New Roman" w:hAnsi="Times New Roman" w:cs="Times New Roman"/>
          <w:color w:val="000000" w:themeColor="text1"/>
          <w:sz w:val="24"/>
          <w:szCs w:val="24"/>
        </w:rPr>
        <w:t>represent</w:t>
      </w:r>
      <w:r w:rsidR="00C70D65">
        <w:rPr>
          <w:rFonts w:ascii="Times New Roman" w:hAnsi="Times New Roman" w:cs="Times New Roman"/>
          <w:color w:val="000000" w:themeColor="text1"/>
          <w:sz w:val="24"/>
          <w:szCs w:val="24"/>
        </w:rPr>
        <w:t>s</w:t>
      </w:r>
      <w:r w:rsidR="00173732" w:rsidRPr="000D1279">
        <w:rPr>
          <w:rFonts w:ascii="Times New Roman" w:hAnsi="Times New Roman" w:cs="Times New Roman"/>
          <w:color w:val="000000" w:themeColor="text1"/>
          <w:sz w:val="24"/>
          <w:szCs w:val="24"/>
        </w:rPr>
        <w:t xml:space="preserve"> the state of the model</w:t>
      </w:r>
      <w:r w:rsidR="00F064B0" w:rsidRPr="000D1279">
        <w:rPr>
          <w:rFonts w:ascii="Times New Roman" w:hAnsi="Times New Roman" w:cs="Times New Roman"/>
          <w:color w:val="000000" w:themeColor="text1"/>
          <w:sz w:val="24"/>
          <w:szCs w:val="24"/>
        </w:rPr>
        <w:t xml:space="preserve">. </w:t>
      </w:r>
      <w:r w:rsidR="00246B56">
        <w:rPr>
          <w:rFonts w:ascii="Times New Roman" w:hAnsi="Times New Roman" w:cs="Times New Roman"/>
          <w:color w:val="000000" w:themeColor="text1"/>
          <w:sz w:val="24"/>
          <w:szCs w:val="24"/>
        </w:rPr>
        <w:t>The v</w:t>
      </w:r>
      <w:r w:rsidR="00F064B0" w:rsidRPr="000D1279">
        <w:rPr>
          <w:rFonts w:ascii="Times New Roman" w:hAnsi="Times New Roman" w:cs="Times New Roman"/>
          <w:color w:val="000000" w:themeColor="text1"/>
          <w:sz w:val="24"/>
          <w:szCs w:val="24"/>
        </w:rPr>
        <w:t xml:space="preserve">iew handles the rendering and styling </w:t>
      </w:r>
      <w:r w:rsidR="003538AA">
        <w:rPr>
          <w:rFonts w:ascii="Times New Roman" w:hAnsi="Times New Roman" w:cs="Times New Roman"/>
          <w:color w:val="000000" w:themeColor="text1"/>
          <w:sz w:val="24"/>
          <w:szCs w:val="24"/>
        </w:rPr>
        <w:t>of</w:t>
      </w:r>
      <w:r w:rsidR="00F064B0" w:rsidRPr="000D1279">
        <w:rPr>
          <w:rFonts w:ascii="Times New Roman" w:hAnsi="Times New Roman" w:cs="Times New Roman"/>
          <w:color w:val="000000" w:themeColor="text1"/>
          <w:sz w:val="24"/>
          <w:szCs w:val="24"/>
        </w:rPr>
        <w:t xml:space="preserve"> information on user interface. </w:t>
      </w:r>
      <w:r w:rsidR="00D91B03">
        <w:rPr>
          <w:rFonts w:ascii="Times New Roman" w:hAnsi="Times New Roman" w:cs="Times New Roman"/>
          <w:color w:val="000000" w:themeColor="text1"/>
          <w:sz w:val="24"/>
          <w:szCs w:val="24"/>
        </w:rPr>
        <w:t>The u</w:t>
      </w:r>
      <w:r w:rsidR="000D1279" w:rsidRPr="000D1279">
        <w:rPr>
          <w:rFonts w:ascii="Times New Roman" w:hAnsi="Times New Roman" w:cs="Times New Roman"/>
          <w:color w:val="000000" w:themeColor="text1"/>
          <w:sz w:val="24"/>
          <w:szCs w:val="24"/>
        </w:rPr>
        <w:t xml:space="preserve">sers interact with </w:t>
      </w:r>
      <w:r w:rsidR="00345E41">
        <w:rPr>
          <w:rFonts w:ascii="Times New Roman" w:hAnsi="Times New Roman" w:cs="Times New Roman"/>
          <w:color w:val="000000" w:themeColor="text1"/>
          <w:sz w:val="24"/>
          <w:szCs w:val="24"/>
        </w:rPr>
        <w:t>the</w:t>
      </w:r>
      <w:r w:rsidR="000D1279" w:rsidRPr="000D1279">
        <w:rPr>
          <w:rFonts w:ascii="Times New Roman" w:hAnsi="Times New Roman" w:cs="Times New Roman"/>
          <w:color w:val="000000" w:themeColor="text1"/>
          <w:sz w:val="24"/>
          <w:szCs w:val="24"/>
        </w:rPr>
        <w:t xml:space="preserve"> view and perform actions</w:t>
      </w:r>
      <w:r w:rsidR="00B52672">
        <w:rPr>
          <w:rFonts w:ascii="Times New Roman" w:hAnsi="Times New Roman" w:cs="Times New Roman"/>
          <w:color w:val="000000" w:themeColor="text1"/>
          <w:sz w:val="24"/>
          <w:szCs w:val="24"/>
        </w:rPr>
        <w:t xml:space="preserve"> to execute </w:t>
      </w:r>
      <w:r w:rsidR="00F746A7">
        <w:rPr>
          <w:rFonts w:ascii="Times New Roman" w:hAnsi="Times New Roman" w:cs="Times New Roman"/>
          <w:color w:val="000000" w:themeColor="text1"/>
          <w:sz w:val="24"/>
          <w:szCs w:val="24"/>
        </w:rPr>
        <w:t xml:space="preserve">the </w:t>
      </w:r>
      <w:r w:rsidR="00B52672">
        <w:rPr>
          <w:rFonts w:ascii="Times New Roman" w:hAnsi="Times New Roman" w:cs="Times New Roman"/>
          <w:color w:val="000000" w:themeColor="text1"/>
          <w:sz w:val="24"/>
          <w:szCs w:val="24"/>
        </w:rPr>
        <w:t>functionality of the application</w:t>
      </w:r>
      <w:r w:rsidR="008D3941">
        <w:rPr>
          <w:rFonts w:ascii="Times New Roman" w:hAnsi="Times New Roman" w:cs="Times New Roman"/>
          <w:color w:val="000000" w:themeColor="text1"/>
          <w:sz w:val="24"/>
          <w:szCs w:val="24"/>
        </w:rPr>
        <w:t>.</w:t>
      </w:r>
    </w:p>
    <w:p w14:paraId="3B2626E4" w14:textId="0D48ACD4" w:rsidR="00F1154C" w:rsidRPr="00D350DB" w:rsidRDefault="00F1154C" w:rsidP="002428CF">
      <w:pPr>
        <w:spacing w:after="0" w:line="480" w:lineRule="auto"/>
        <w:ind w:firstLine="720"/>
        <w:rPr>
          <w:rFonts w:ascii="Times New Roman" w:hAnsi="Times New Roman" w:cs="Times New Roman"/>
          <w:sz w:val="24"/>
          <w:szCs w:val="24"/>
        </w:rPr>
      </w:pPr>
      <w:r w:rsidRPr="00116A6E">
        <w:rPr>
          <w:rFonts w:ascii="Times New Roman" w:hAnsi="Times New Roman" w:cs="Times New Roman"/>
          <w:i/>
          <w:sz w:val="24"/>
          <w:szCs w:val="24"/>
        </w:rPr>
        <w:t>The controller</w:t>
      </w:r>
      <w:r w:rsidR="00116A6E">
        <w:rPr>
          <w:rFonts w:ascii="Times New Roman" w:hAnsi="Times New Roman" w:cs="Times New Roman"/>
          <w:sz w:val="24"/>
          <w:szCs w:val="24"/>
        </w:rPr>
        <w:t xml:space="preserve">: </w:t>
      </w:r>
      <w:r w:rsidR="002D300E" w:rsidRPr="00D350DB">
        <w:rPr>
          <w:rFonts w:ascii="Times New Roman" w:hAnsi="Times New Roman" w:cs="Times New Roman"/>
          <w:sz w:val="24"/>
          <w:szCs w:val="24"/>
        </w:rPr>
        <w:t xml:space="preserve">The controller handles the flow of control and data in the application. </w:t>
      </w:r>
      <w:r w:rsidR="001D6879">
        <w:rPr>
          <w:rFonts w:ascii="Times New Roman" w:hAnsi="Times New Roman" w:cs="Times New Roman"/>
          <w:sz w:val="24"/>
          <w:szCs w:val="24"/>
        </w:rPr>
        <w:t xml:space="preserve">The user requests </w:t>
      </w:r>
      <w:r w:rsidR="00C94769">
        <w:rPr>
          <w:rFonts w:ascii="Times New Roman" w:hAnsi="Times New Roman" w:cs="Times New Roman"/>
          <w:sz w:val="24"/>
          <w:szCs w:val="24"/>
        </w:rPr>
        <w:t xml:space="preserve">are </w:t>
      </w:r>
      <w:r w:rsidR="005D6675">
        <w:rPr>
          <w:rFonts w:ascii="Times New Roman" w:hAnsi="Times New Roman" w:cs="Times New Roman"/>
          <w:sz w:val="24"/>
          <w:szCs w:val="24"/>
        </w:rPr>
        <w:t>initially</w:t>
      </w:r>
      <w:r w:rsidR="00C94769">
        <w:rPr>
          <w:rFonts w:ascii="Times New Roman" w:hAnsi="Times New Roman" w:cs="Times New Roman"/>
          <w:sz w:val="24"/>
          <w:szCs w:val="24"/>
        </w:rPr>
        <w:t xml:space="preserve"> </w:t>
      </w:r>
      <w:r w:rsidR="00A90404" w:rsidRPr="00D350DB">
        <w:rPr>
          <w:rFonts w:ascii="Times New Roman" w:hAnsi="Times New Roman" w:cs="Times New Roman"/>
          <w:sz w:val="24"/>
          <w:szCs w:val="24"/>
        </w:rPr>
        <w:t>process</w:t>
      </w:r>
      <w:r w:rsidR="00226125">
        <w:rPr>
          <w:rFonts w:ascii="Times New Roman" w:hAnsi="Times New Roman" w:cs="Times New Roman"/>
          <w:sz w:val="24"/>
          <w:szCs w:val="24"/>
        </w:rPr>
        <w:t>ed</w:t>
      </w:r>
      <w:r w:rsidR="00A90404" w:rsidRPr="00D350DB">
        <w:rPr>
          <w:rFonts w:ascii="Times New Roman" w:hAnsi="Times New Roman" w:cs="Times New Roman"/>
          <w:sz w:val="24"/>
          <w:szCs w:val="24"/>
        </w:rPr>
        <w:t xml:space="preserve"> </w:t>
      </w:r>
      <w:r w:rsidR="00C94769">
        <w:rPr>
          <w:rFonts w:ascii="Times New Roman" w:hAnsi="Times New Roman" w:cs="Times New Roman"/>
          <w:sz w:val="24"/>
          <w:szCs w:val="24"/>
        </w:rPr>
        <w:t>by the controller</w:t>
      </w:r>
      <w:r w:rsidR="00A90404" w:rsidRPr="00D350DB">
        <w:rPr>
          <w:rFonts w:ascii="Times New Roman" w:hAnsi="Times New Roman" w:cs="Times New Roman"/>
          <w:sz w:val="24"/>
          <w:szCs w:val="24"/>
        </w:rPr>
        <w:t xml:space="preserve">. Based on </w:t>
      </w:r>
      <w:r w:rsidR="002F3CD9">
        <w:rPr>
          <w:rFonts w:ascii="Times New Roman" w:hAnsi="Times New Roman" w:cs="Times New Roman"/>
          <w:sz w:val="24"/>
          <w:szCs w:val="24"/>
        </w:rPr>
        <w:t xml:space="preserve">the </w:t>
      </w:r>
      <w:r w:rsidR="00A90404" w:rsidRPr="00D350DB">
        <w:rPr>
          <w:rFonts w:ascii="Times New Roman" w:hAnsi="Times New Roman" w:cs="Times New Roman"/>
          <w:sz w:val="24"/>
          <w:szCs w:val="24"/>
        </w:rPr>
        <w:t xml:space="preserve">request mapping, </w:t>
      </w:r>
      <w:r w:rsidR="002E0AE3">
        <w:rPr>
          <w:rFonts w:ascii="Times New Roman" w:hAnsi="Times New Roman" w:cs="Times New Roman"/>
          <w:sz w:val="24"/>
          <w:szCs w:val="24"/>
        </w:rPr>
        <w:t xml:space="preserve">the </w:t>
      </w:r>
      <w:r w:rsidR="00A90404" w:rsidRPr="00D350DB">
        <w:rPr>
          <w:rFonts w:ascii="Times New Roman" w:hAnsi="Times New Roman" w:cs="Times New Roman"/>
          <w:sz w:val="24"/>
          <w:szCs w:val="24"/>
        </w:rPr>
        <w:t>controller create</w:t>
      </w:r>
      <w:r w:rsidR="00434E07">
        <w:rPr>
          <w:rFonts w:ascii="Times New Roman" w:hAnsi="Times New Roman" w:cs="Times New Roman"/>
          <w:sz w:val="24"/>
          <w:szCs w:val="24"/>
        </w:rPr>
        <w:t>s</w:t>
      </w:r>
      <w:r w:rsidR="00A90404" w:rsidRPr="00D350DB">
        <w:rPr>
          <w:rFonts w:ascii="Times New Roman" w:hAnsi="Times New Roman" w:cs="Times New Roman"/>
          <w:sz w:val="24"/>
          <w:szCs w:val="24"/>
        </w:rPr>
        <w:t xml:space="preserve"> </w:t>
      </w:r>
      <w:r w:rsidR="006903B5">
        <w:rPr>
          <w:rFonts w:ascii="Times New Roman" w:hAnsi="Times New Roman" w:cs="Times New Roman"/>
          <w:sz w:val="24"/>
          <w:szCs w:val="24"/>
        </w:rPr>
        <w:t xml:space="preserve">the </w:t>
      </w:r>
      <w:r w:rsidR="00A90404" w:rsidRPr="00D350DB">
        <w:rPr>
          <w:rFonts w:ascii="Times New Roman" w:hAnsi="Times New Roman" w:cs="Times New Roman"/>
          <w:sz w:val="24"/>
          <w:szCs w:val="24"/>
        </w:rPr>
        <w:t>objects and invoke</w:t>
      </w:r>
      <w:r w:rsidR="001D5C50">
        <w:rPr>
          <w:rFonts w:ascii="Times New Roman" w:hAnsi="Times New Roman" w:cs="Times New Roman"/>
          <w:sz w:val="24"/>
          <w:szCs w:val="24"/>
        </w:rPr>
        <w:t>s the</w:t>
      </w:r>
      <w:r w:rsidR="00A90404" w:rsidRPr="00D350DB">
        <w:rPr>
          <w:rFonts w:ascii="Times New Roman" w:hAnsi="Times New Roman" w:cs="Times New Roman"/>
          <w:sz w:val="24"/>
          <w:szCs w:val="24"/>
        </w:rPr>
        <w:t xml:space="preserve"> model to execute the functionality. </w:t>
      </w:r>
      <w:r w:rsidR="006F20F1">
        <w:rPr>
          <w:rFonts w:ascii="Times New Roman" w:hAnsi="Times New Roman" w:cs="Times New Roman"/>
          <w:sz w:val="24"/>
          <w:szCs w:val="24"/>
        </w:rPr>
        <w:t>The model returns the data to the c</w:t>
      </w:r>
      <w:r w:rsidR="00A90404" w:rsidRPr="00D350DB">
        <w:rPr>
          <w:rFonts w:ascii="Times New Roman" w:hAnsi="Times New Roman" w:cs="Times New Roman"/>
          <w:sz w:val="24"/>
          <w:szCs w:val="24"/>
        </w:rPr>
        <w:t>ontroller</w:t>
      </w:r>
      <w:r w:rsidR="006F20F1">
        <w:rPr>
          <w:rFonts w:ascii="Times New Roman" w:hAnsi="Times New Roman" w:cs="Times New Roman"/>
          <w:sz w:val="24"/>
          <w:szCs w:val="24"/>
        </w:rPr>
        <w:t>, and the controller forwards the</w:t>
      </w:r>
      <w:r w:rsidR="00A90404" w:rsidRPr="00D350DB">
        <w:rPr>
          <w:rFonts w:ascii="Times New Roman" w:hAnsi="Times New Roman" w:cs="Times New Roman"/>
          <w:sz w:val="24"/>
          <w:szCs w:val="24"/>
        </w:rPr>
        <w:t xml:space="preserve"> data to </w:t>
      </w:r>
      <w:r w:rsidR="006F20F1">
        <w:rPr>
          <w:rFonts w:ascii="Times New Roman" w:hAnsi="Times New Roman" w:cs="Times New Roman"/>
          <w:sz w:val="24"/>
          <w:szCs w:val="24"/>
        </w:rPr>
        <w:t xml:space="preserve">the corresponding </w:t>
      </w:r>
      <w:r w:rsidR="00A90404" w:rsidRPr="00D350DB">
        <w:rPr>
          <w:rFonts w:ascii="Times New Roman" w:hAnsi="Times New Roman" w:cs="Times New Roman"/>
          <w:sz w:val="24"/>
          <w:szCs w:val="24"/>
        </w:rPr>
        <w:t xml:space="preserve">view for </w:t>
      </w:r>
      <w:r w:rsidR="007617B8">
        <w:rPr>
          <w:rFonts w:ascii="Times New Roman" w:hAnsi="Times New Roman" w:cs="Times New Roman"/>
          <w:sz w:val="24"/>
          <w:szCs w:val="24"/>
        </w:rPr>
        <w:t>displaying the</w:t>
      </w:r>
      <w:r w:rsidR="00A90404" w:rsidRPr="00D350DB">
        <w:rPr>
          <w:rFonts w:ascii="Times New Roman" w:hAnsi="Times New Roman" w:cs="Times New Roman"/>
          <w:sz w:val="24"/>
          <w:szCs w:val="24"/>
        </w:rPr>
        <w:t xml:space="preserve"> results.</w:t>
      </w:r>
    </w:p>
    <w:p w14:paraId="06F77EB8" w14:textId="053E1997" w:rsidR="003A46D5" w:rsidRPr="006F71D5" w:rsidRDefault="003A46D5" w:rsidP="00886618">
      <w:pPr>
        <w:spacing w:after="0" w:line="480" w:lineRule="auto"/>
        <w:ind w:firstLine="720"/>
        <w:rPr>
          <w:rFonts w:ascii="Times New Roman" w:hAnsi="Times New Roman" w:cs="Times New Roman"/>
          <w:sz w:val="24"/>
          <w:szCs w:val="24"/>
        </w:rPr>
      </w:pPr>
      <w:r w:rsidRPr="006F71D5">
        <w:rPr>
          <w:rFonts w:ascii="Times New Roman" w:hAnsi="Times New Roman" w:cs="Times New Roman"/>
          <w:color w:val="000000" w:themeColor="text1"/>
          <w:sz w:val="24"/>
          <w:szCs w:val="24"/>
        </w:rPr>
        <w:lastRenderedPageBreak/>
        <w:t xml:space="preserve">The advantages of MVC architecture are </w:t>
      </w:r>
      <w:r w:rsidR="00756EA8">
        <w:rPr>
          <w:rFonts w:ascii="Times New Roman" w:hAnsi="Times New Roman" w:cs="Times New Roman"/>
          <w:color w:val="000000" w:themeColor="text1"/>
          <w:sz w:val="24"/>
          <w:szCs w:val="24"/>
        </w:rPr>
        <w:t>low</w:t>
      </w:r>
      <w:r w:rsidR="006F71D5" w:rsidRPr="006F71D5">
        <w:rPr>
          <w:rFonts w:ascii="Times New Roman" w:hAnsi="Times New Roman" w:cs="Times New Roman"/>
          <w:color w:val="000000" w:themeColor="text1"/>
          <w:sz w:val="24"/>
          <w:szCs w:val="24"/>
        </w:rPr>
        <w:t xml:space="preserve"> coupling </w:t>
      </w:r>
      <w:r w:rsidR="009E7ED4">
        <w:rPr>
          <w:rFonts w:ascii="Times New Roman" w:hAnsi="Times New Roman" w:cs="Times New Roman"/>
          <w:color w:val="000000" w:themeColor="text1"/>
          <w:sz w:val="24"/>
          <w:szCs w:val="24"/>
        </w:rPr>
        <w:t>and high cohesion between application modules</w:t>
      </w:r>
      <w:r w:rsidR="006F71D5" w:rsidRPr="006F71D5">
        <w:rPr>
          <w:rFonts w:ascii="Times New Roman" w:hAnsi="Times New Roman" w:cs="Times New Roman"/>
          <w:color w:val="000000" w:themeColor="text1"/>
          <w:sz w:val="24"/>
          <w:szCs w:val="24"/>
        </w:rPr>
        <w:t>, flexibility in designing multiple views for different actions, clear application design, better scalability</w:t>
      </w:r>
      <w:r w:rsidR="009E7ED4">
        <w:rPr>
          <w:rFonts w:ascii="Times New Roman" w:hAnsi="Times New Roman" w:cs="Times New Roman"/>
          <w:color w:val="000000" w:themeColor="text1"/>
          <w:sz w:val="24"/>
          <w:szCs w:val="24"/>
        </w:rPr>
        <w:t>,</w:t>
      </w:r>
      <w:r w:rsidR="006F71D5" w:rsidRPr="006F71D5">
        <w:rPr>
          <w:rFonts w:ascii="Times New Roman" w:hAnsi="Times New Roman" w:cs="Times New Roman"/>
          <w:color w:val="000000" w:themeColor="text1"/>
          <w:sz w:val="24"/>
          <w:szCs w:val="24"/>
        </w:rPr>
        <w:t xml:space="preserve"> and </w:t>
      </w:r>
      <w:r w:rsidR="009A5336">
        <w:rPr>
          <w:rFonts w:ascii="Times New Roman" w:hAnsi="Times New Roman" w:cs="Times New Roman"/>
          <w:color w:val="000000" w:themeColor="text1"/>
          <w:sz w:val="24"/>
          <w:szCs w:val="24"/>
        </w:rPr>
        <w:t>ease in</w:t>
      </w:r>
      <w:r w:rsidR="006F71D5" w:rsidRPr="006F71D5">
        <w:rPr>
          <w:rFonts w:ascii="Times New Roman" w:hAnsi="Times New Roman" w:cs="Times New Roman"/>
          <w:color w:val="000000" w:themeColor="text1"/>
          <w:sz w:val="24"/>
          <w:szCs w:val="24"/>
        </w:rPr>
        <w:t xml:space="preserve"> maintenance</w:t>
      </w:r>
      <w:r w:rsidR="00F6155B">
        <w:rPr>
          <w:rFonts w:ascii="Times New Roman" w:hAnsi="Times New Roman" w:cs="Times New Roman"/>
          <w:color w:val="000000" w:themeColor="text1"/>
          <w:sz w:val="24"/>
          <w:szCs w:val="24"/>
        </w:rPr>
        <w:t xml:space="preserve"> of the application</w:t>
      </w:r>
      <w:r w:rsidR="004A7E4F">
        <w:rPr>
          <w:rFonts w:ascii="Times New Roman" w:hAnsi="Times New Roman" w:cs="Times New Roman"/>
          <w:color w:val="000000" w:themeColor="text1"/>
          <w:sz w:val="24"/>
          <w:szCs w:val="24"/>
        </w:rPr>
        <w:t xml:space="preserve"> [3]</w:t>
      </w:r>
      <w:r w:rsidR="006F71D5" w:rsidRPr="006F71D5">
        <w:rPr>
          <w:rFonts w:ascii="Times New Roman" w:hAnsi="Times New Roman" w:cs="Times New Roman"/>
          <w:color w:val="000000" w:themeColor="text1"/>
          <w:sz w:val="24"/>
          <w:szCs w:val="24"/>
        </w:rPr>
        <w:t>.</w:t>
      </w:r>
    </w:p>
    <w:p w14:paraId="41AEDC1C" w14:textId="56F698A1" w:rsidR="00AC2E1A" w:rsidRDefault="00AC2E1A" w:rsidP="00670A4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Spring</w:t>
      </w:r>
      <w:r w:rsidR="00DB36A6">
        <w:rPr>
          <w:rFonts w:ascii="Times New Roman" w:hAnsi="Times New Roman" w:cs="Times New Roman"/>
          <w:b/>
          <w:sz w:val="24"/>
          <w:szCs w:val="24"/>
        </w:rPr>
        <w:t xml:space="preserve"> MVC</w:t>
      </w:r>
      <w:r w:rsidR="005F644A">
        <w:rPr>
          <w:rFonts w:ascii="Times New Roman" w:hAnsi="Times New Roman" w:cs="Times New Roman"/>
          <w:b/>
          <w:sz w:val="24"/>
          <w:szCs w:val="24"/>
        </w:rPr>
        <w:t xml:space="preserve"> F</w:t>
      </w:r>
      <w:r w:rsidR="00A67EE0">
        <w:rPr>
          <w:rFonts w:ascii="Times New Roman" w:hAnsi="Times New Roman" w:cs="Times New Roman"/>
          <w:b/>
          <w:sz w:val="24"/>
          <w:szCs w:val="24"/>
        </w:rPr>
        <w:t>ramework</w:t>
      </w:r>
    </w:p>
    <w:p w14:paraId="7FC9AC46" w14:textId="67978942" w:rsidR="00CB1B0B" w:rsidRPr="00D04248" w:rsidRDefault="00B503E2" w:rsidP="0088661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e</w:t>
      </w:r>
      <w:r w:rsidR="00AC7807" w:rsidRPr="00AC7807">
        <w:rPr>
          <w:rFonts w:ascii="Times New Roman" w:hAnsi="Times New Roman" w:cs="Times New Roman"/>
          <w:sz w:val="24"/>
          <w:szCs w:val="24"/>
        </w:rPr>
        <w:t xml:space="preserve">nterprise </w:t>
      </w:r>
      <w:r w:rsidR="00DE7458">
        <w:rPr>
          <w:rFonts w:ascii="Times New Roman" w:hAnsi="Times New Roman" w:cs="Times New Roman"/>
          <w:sz w:val="24"/>
          <w:szCs w:val="24"/>
        </w:rPr>
        <w:t xml:space="preserve">web </w:t>
      </w:r>
      <w:r w:rsidR="00AC7807" w:rsidRPr="00AC7807">
        <w:rPr>
          <w:rFonts w:ascii="Times New Roman" w:hAnsi="Times New Roman" w:cs="Times New Roman"/>
          <w:sz w:val="24"/>
          <w:szCs w:val="24"/>
        </w:rPr>
        <w:t>application</w:t>
      </w:r>
      <w:r w:rsidR="00EF0C2D">
        <w:rPr>
          <w:rFonts w:ascii="Times New Roman" w:hAnsi="Times New Roman" w:cs="Times New Roman"/>
          <w:sz w:val="24"/>
          <w:szCs w:val="24"/>
        </w:rPr>
        <w:t>s</w:t>
      </w:r>
      <w:r w:rsidR="00AC7807" w:rsidRPr="00AC7807">
        <w:rPr>
          <w:rFonts w:ascii="Times New Roman" w:hAnsi="Times New Roman" w:cs="Times New Roman"/>
          <w:sz w:val="24"/>
          <w:szCs w:val="24"/>
        </w:rPr>
        <w:t xml:space="preserve"> </w:t>
      </w:r>
      <w:r w:rsidR="00EF0C2D">
        <w:rPr>
          <w:rFonts w:ascii="Times New Roman" w:hAnsi="Times New Roman" w:cs="Times New Roman"/>
          <w:sz w:val="24"/>
          <w:szCs w:val="24"/>
        </w:rPr>
        <w:t>are</w:t>
      </w:r>
      <w:r w:rsidR="00AC7807" w:rsidRPr="00AC7807">
        <w:rPr>
          <w:rFonts w:ascii="Times New Roman" w:hAnsi="Times New Roman" w:cs="Times New Roman"/>
          <w:sz w:val="24"/>
          <w:szCs w:val="24"/>
        </w:rPr>
        <w:t xml:space="preserve"> </w:t>
      </w:r>
      <w:r w:rsidR="008402F2">
        <w:rPr>
          <w:rFonts w:ascii="Times New Roman" w:hAnsi="Times New Roman" w:cs="Times New Roman"/>
          <w:sz w:val="24"/>
          <w:szCs w:val="24"/>
        </w:rPr>
        <w:t xml:space="preserve">generally </w:t>
      </w:r>
      <w:r w:rsidR="00AC7807" w:rsidRPr="00AC7807">
        <w:rPr>
          <w:rFonts w:ascii="Times New Roman" w:hAnsi="Times New Roman" w:cs="Times New Roman"/>
          <w:sz w:val="24"/>
          <w:szCs w:val="24"/>
        </w:rPr>
        <w:t xml:space="preserve">developed </w:t>
      </w:r>
      <w:r w:rsidR="00AC7807">
        <w:rPr>
          <w:rFonts w:ascii="Times New Roman" w:hAnsi="Times New Roman" w:cs="Times New Roman"/>
          <w:sz w:val="24"/>
          <w:szCs w:val="24"/>
        </w:rPr>
        <w:t xml:space="preserve">using framework </w:t>
      </w:r>
      <w:r w:rsidR="00BC4CBF">
        <w:rPr>
          <w:rFonts w:ascii="Times New Roman" w:hAnsi="Times New Roman" w:cs="Times New Roman"/>
          <w:sz w:val="24"/>
          <w:szCs w:val="24"/>
        </w:rPr>
        <w:t>that</w:t>
      </w:r>
      <w:r w:rsidR="00AC7807">
        <w:rPr>
          <w:rFonts w:ascii="Times New Roman" w:hAnsi="Times New Roman" w:cs="Times New Roman"/>
          <w:sz w:val="24"/>
          <w:szCs w:val="24"/>
        </w:rPr>
        <w:t xml:space="preserve"> support</w:t>
      </w:r>
      <w:r w:rsidR="00906146">
        <w:rPr>
          <w:rFonts w:ascii="Times New Roman" w:hAnsi="Times New Roman" w:cs="Times New Roman"/>
          <w:sz w:val="24"/>
          <w:szCs w:val="24"/>
        </w:rPr>
        <w:t xml:space="preserve">s </w:t>
      </w:r>
      <w:r w:rsidR="00AC7807">
        <w:rPr>
          <w:rFonts w:ascii="Times New Roman" w:hAnsi="Times New Roman" w:cs="Times New Roman"/>
          <w:sz w:val="24"/>
          <w:szCs w:val="24"/>
        </w:rPr>
        <w:t>MVC</w:t>
      </w:r>
      <w:r w:rsidR="00DE7458">
        <w:rPr>
          <w:rFonts w:ascii="Times New Roman" w:hAnsi="Times New Roman" w:cs="Times New Roman"/>
          <w:sz w:val="24"/>
          <w:szCs w:val="24"/>
        </w:rPr>
        <w:t xml:space="preserve"> architecture</w:t>
      </w:r>
      <w:r w:rsidR="00AC7807">
        <w:rPr>
          <w:rFonts w:ascii="Times New Roman" w:hAnsi="Times New Roman" w:cs="Times New Roman"/>
          <w:sz w:val="24"/>
          <w:szCs w:val="24"/>
        </w:rPr>
        <w:t>.</w:t>
      </w:r>
      <w:r w:rsidR="00DE7458">
        <w:rPr>
          <w:rFonts w:ascii="Times New Roman" w:hAnsi="Times New Roman" w:cs="Times New Roman"/>
          <w:sz w:val="24"/>
          <w:szCs w:val="24"/>
        </w:rPr>
        <w:t xml:space="preserve"> Spring is a famous </w:t>
      </w:r>
      <w:r w:rsidR="00E55C8D">
        <w:rPr>
          <w:rFonts w:ascii="Times New Roman" w:hAnsi="Times New Roman" w:cs="Times New Roman"/>
          <w:sz w:val="24"/>
          <w:szCs w:val="24"/>
        </w:rPr>
        <w:t>Java 2 Enterprise Edition (J2EE)</w:t>
      </w:r>
      <w:r w:rsidR="00DE7458">
        <w:rPr>
          <w:rFonts w:ascii="Times New Roman" w:hAnsi="Times New Roman" w:cs="Times New Roman"/>
          <w:sz w:val="24"/>
          <w:szCs w:val="24"/>
        </w:rPr>
        <w:t xml:space="preserve"> based framework</w:t>
      </w:r>
      <w:r w:rsidR="00E07E07">
        <w:rPr>
          <w:rFonts w:ascii="Times New Roman" w:hAnsi="Times New Roman" w:cs="Times New Roman"/>
          <w:sz w:val="24"/>
          <w:szCs w:val="24"/>
        </w:rPr>
        <w:t xml:space="preserve">. </w:t>
      </w:r>
      <w:r w:rsidR="00E55C8D">
        <w:rPr>
          <w:rFonts w:ascii="Times New Roman" w:hAnsi="Times New Roman" w:cs="Times New Roman"/>
          <w:sz w:val="24"/>
          <w:szCs w:val="24"/>
        </w:rPr>
        <w:t xml:space="preserve">Spring supports </w:t>
      </w:r>
      <w:r w:rsidR="00036B0E">
        <w:rPr>
          <w:rFonts w:ascii="Times New Roman" w:hAnsi="Times New Roman" w:cs="Times New Roman"/>
          <w:sz w:val="24"/>
          <w:szCs w:val="24"/>
        </w:rPr>
        <w:t>I</w:t>
      </w:r>
      <w:r w:rsidR="00E55C8D">
        <w:rPr>
          <w:rFonts w:ascii="Times New Roman" w:hAnsi="Times New Roman" w:cs="Times New Roman"/>
          <w:sz w:val="24"/>
          <w:szCs w:val="24"/>
        </w:rPr>
        <w:t xml:space="preserve">nversion of </w:t>
      </w:r>
      <w:r w:rsidR="00036B0E">
        <w:rPr>
          <w:rFonts w:ascii="Times New Roman" w:hAnsi="Times New Roman" w:cs="Times New Roman"/>
          <w:sz w:val="24"/>
          <w:szCs w:val="24"/>
        </w:rPr>
        <w:t>C</w:t>
      </w:r>
      <w:r w:rsidR="00E55C8D">
        <w:rPr>
          <w:rFonts w:ascii="Times New Roman" w:hAnsi="Times New Roman" w:cs="Times New Roman"/>
          <w:sz w:val="24"/>
          <w:szCs w:val="24"/>
        </w:rPr>
        <w:t xml:space="preserve">ontrol (IoC) and </w:t>
      </w:r>
      <w:r w:rsidR="00036B0E">
        <w:rPr>
          <w:rFonts w:ascii="Times New Roman" w:hAnsi="Times New Roman" w:cs="Times New Roman"/>
          <w:sz w:val="24"/>
          <w:szCs w:val="24"/>
        </w:rPr>
        <w:t>A</w:t>
      </w:r>
      <w:r w:rsidR="00E55C8D">
        <w:rPr>
          <w:rFonts w:ascii="Times New Roman" w:hAnsi="Times New Roman" w:cs="Times New Roman"/>
          <w:sz w:val="24"/>
          <w:szCs w:val="24"/>
        </w:rPr>
        <w:t>spect-</w:t>
      </w:r>
      <w:r w:rsidR="00036B0E">
        <w:rPr>
          <w:rFonts w:ascii="Times New Roman" w:hAnsi="Times New Roman" w:cs="Times New Roman"/>
          <w:sz w:val="24"/>
          <w:szCs w:val="24"/>
        </w:rPr>
        <w:t>O</w:t>
      </w:r>
      <w:r w:rsidR="00E55C8D">
        <w:rPr>
          <w:rFonts w:ascii="Times New Roman" w:hAnsi="Times New Roman" w:cs="Times New Roman"/>
          <w:sz w:val="24"/>
          <w:szCs w:val="24"/>
        </w:rPr>
        <w:t xml:space="preserve">riented </w:t>
      </w:r>
      <w:r w:rsidR="00036B0E">
        <w:rPr>
          <w:rFonts w:ascii="Times New Roman" w:hAnsi="Times New Roman" w:cs="Times New Roman"/>
          <w:sz w:val="24"/>
          <w:szCs w:val="24"/>
        </w:rPr>
        <w:t>P</w:t>
      </w:r>
      <w:r w:rsidR="00E55C8D">
        <w:rPr>
          <w:rFonts w:ascii="Times New Roman" w:hAnsi="Times New Roman" w:cs="Times New Roman"/>
          <w:sz w:val="24"/>
          <w:szCs w:val="24"/>
        </w:rPr>
        <w:t>rogramming (AOP) [1</w:t>
      </w:r>
      <w:r w:rsidR="00CE168F">
        <w:rPr>
          <w:rFonts w:ascii="Times New Roman" w:hAnsi="Times New Roman" w:cs="Times New Roman"/>
          <w:sz w:val="24"/>
          <w:szCs w:val="24"/>
        </w:rPr>
        <w:t>0</w:t>
      </w:r>
      <w:r w:rsidR="00E55C8D">
        <w:rPr>
          <w:rFonts w:ascii="Times New Roman" w:hAnsi="Times New Roman" w:cs="Times New Roman"/>
          <w:sz w:val="24"/>
          <w:szCs w:val="24"/>
        </w:rPr>
        <w:t xml:space="preserve">]. Spring </w:t>
      </w:r>
      <w:r w:rsidR="000D3DCB">
        <w:rPr>
          <w:rFonts w:ascii="Times New Roman" w:hAnsi="Times New Roman" w:cs="Times New Roman"/>
          <w:sz w:val="24"/>
          <w:szCs w:val="24"/>
        </w:rPr>
        <w:t xml:space="preserve">framework </w:t>
      </w:r>
      <w:r w:rsidR="00E55C8D">
        <w:rPr>
          <w:rFonts w:ascii="Times New Roman" w:hAnsi="Times New Roman" w:cs="Times New Roman"/>
          <w:sz w:val="24"/>
          <w:szCs w:val="24"/>
        </w:rPr>
        <w:t xml:space="preserve">has </w:t>
      </w:r>
      <w:r w:rsidR="006D3579">
        <w:rPr>
          <w:rFonts w:ascii="Times New Roman" w:hAnsi="Times New Roman" w:cs="Times New Roman"/>
          <w:sz w:val="24"/>
          <w:szCs w:val="24"/>
        </w:rPr>
        <w:t xml:space="preserve">various modules to support structured application development such as </w:t>
      </w:r>
      <w:r w:rsidR="00E55C8D">
        <w:rPr>
          <w:rFonts w:ascii="Times New Roman" w:hAnsi="Times New Roman" w:cs="Times New Roman"/>
          <w:sz w:val="24"/>
          <w:szCs w:val="24"/>
        </w:rPr>
        <w:t>core module, aspect oriented programming module, data access module,</w:t>
      </w:r>
      <w:r w:rsidR="005A55A8">
        <w:rPr>
          <w:rFonts w:ascii="Times New Roman" w:hAnsi="Times New Roman" w:cs="Times New Roman"/>
          <w:sz w:val="24"/>
          <w:szCs w:val="24"/>
        </w:rPr>
        <w:t xml:space="preserve"> object relational mapping module and web module</w:t>
      </w:r>
      <w:r w:rsidR="00E55C8D">
        <w:rPr>
          <w:rFonts w:ascii="Times New Roman" w:hAnsi="Times New Roman" w:cs="Times New Roman"/>
          <w:sz w:val="24"/>
          <w:szCs w:val="24"/>
        </w:rPr>
        <w:t xml:space="preserve">. </w:t>
      </w:r>
      <w:r w:rsidR="00914AD6">
        <w:rPr>
          <w:rFonts w:ascii="Times New Roman" w:hAnsi="Times New Roman" w:cs="Times New Roman"/>
          <w:sz w:val="24"/>
          <w:szCs w:val="24"/>
        </w:rPr>
        <w:t xml:space="preserve">The web module of Spring framework is known as Spring MVC. </w:t>
      </w:r>
      <w:r w:rsidR="00561663">
        <w:rPr>
          <w:rFonts w:ascii="Times New Roman" w:hAnsi="Times New Roman" w:cs="Times New Roman"/>
          <w:sz w:val="24"/>
          <w:szCs w:val="24"/>
        </w:rPr>
        <w:t xml:space="preserve">Spring MVC module </w:t>
      </w:r>
      <w:r w:rsidR="00192356">
        <w:rPr>
          <w:rFonts w:ascii="Times New Roman" w:hAnsi="Times New Roman" w:cs="Times New Roman"/>
          <w:sz w:val="24"/>
          <w:szCs w:val="24"/>
        </w:rPr>
        <w:t>is used for</w:t>
      </w:r>
      <w:r w:rsidR="00561663">
        <w:rPr>
          <w:rFonts w:ascii="Times New Roman" w:hAnsi="Times New Roman" w:cs="Times New Roman"/>
          <w:sz w:val="24"/>
          <w:szCs w:val="24"/>
        </w:rPr>
        <w:t xml:space="preserve"> web application development.</w:t>
      </w:r>
      <w:r w:rsidR="00561663" w:rsidRPr="00561663">
        <w:rPr>
          <w:rFonts w:ascii="Times New Roman" w:hAnsi="Times New Roman" w:cs="Times New Roman"/>
          <w:sz w:val="24"/>
          <w:szCs w:val="24"/>
        </w:rPr>
        <w:t xml:space="preserve"> </w:t>
      </w:r>
      <w:r w:rsidR="00561663">
        <w:rPr>
          <w:rFonts w:ascii="Times New Roman" w:hAnsi="Times New Roman" w:cs="Times New Roman"/>
          <w:sz w:val="24"/>
          <w:szCs w:val="24"/>
        </w:rPr>
        <w:t xml:space="preserve">Spring MVC leverages the benefits of MVC architecture and benefits developers in application development and maintenance by promoting code reusability. </w:t>
      </w:r>
      <w:r w:rsidR="00EB0BDE">
        <w:rPr>
          <w:rFonts w:ascii="Times New Roman" w:hAnsi="Times New Roman" w:cs="Times New Roman"/>
          <w:sz w:val="24"/>
          <w:szCs w:val="24"/>
        </w:rPr>
        <w:t xml:space="preserve">Spring MVC </w:t>
      </w:r>
      <w:r w:rsidR="00D57A17">
        <w:rPr>
          <w:rFonts w:ascii="Times New Roman" w:hAnsi="Times New Roman" w:cs="Times New Roman"/>
          <w:sz w:val="24"/>
          <w:szCs w:val="24"/>
        </w:rPr>
        <w:t>is request-driven</w:t>
      </w:r>
      <w:r w:rsidR="00C30F83">
        <w:rPr>
          <w:rFonts w:ascii="Times New Roman" w:hAnsi="Times New Roman" w:cs="Times New Roman"/>
          <w:sz w:val="24"/>
          <w:szCs w:val="24"/>
        </w:rPr>
        <w:t xml:space="preserve"> and</w:t>
      </w:r>
      <w:r w:rsidR="00D57A17">
        <w:rPr>
          <w:rFonts w:ascii="Times New Roman" w:hAnsi="Times New Roman" w:cs="Times New Roman"/>
          <w:sz w:val="24"/>
          <w:szCs w:val="24"/>
        </w:rPr>
        <w:t xml:space="preserve"> </w:t>
      </w:r>
      <w:r w:rsidR="00081B87">
        <w:rPr>
          <w:rFonts w:ascii="Times New Roman" w:hAnsi="Times New Roman" w:cs="Times New Roman"/>
          <w:sz w:val="24"/>
          <w:szCs w:val="24"/>
        </w:rPr>
        <w:t>uses</w:t>
      </w:r>
      <w:r w:rsidR="00D57A17">
        <w:rPr>
          <w:rFonts w:ascii="Times New Roman" w:hAnsi="Times New Roman" w:cs="Times New Roman"/>
          <w:sz w:val="24"/>
          <w:szCs w:val="24"/>
        </w:rPr>
        <w:t xml:space="preserve"> </w:t>
      </w:r>
      <w:r w:rsidR="00205E18">
        <w:rPr>
          <w:rFonts w:ascii="Times New Roman" w:hAnsi="Times New Roman" w:cs="Times New Roman"/>
          <w:sz w:val="24"/>
          <w:szCs w:val="24"/>
        </w:rPr>
        <w:t xml:space="preserve">a </w:t>
      </w:r>
      <w:r w:rsidR="00D57A17">
        <w:rPr>
          <w:rFonts w:ascii="Times New Roman" w:hAnsi="Times New Roman" w:cs="Times New Roman"/>
          <w:sz w:val="24"/>
          <w:szCs w:val="24"/>
        </w:rPr>
        <w:t xml:space="preserve">central dispatcher servlet to </w:t>
      </w:r>
      <w:r w:rsidR="00833CED">
        <w:rPr>
          <w:rFonts w:ascii="Times New Roman" w:hAnsi="Times New Roman" w:cs="Times New Roman"/>
          <w:sz w:val="24"/>
          <w:szCs w:val="24"/>
        </w:rPr>
        <w:t>control</w:t>
      </w:r>
      <w:r w:rsidR="00D57A17">
        <w:rPr>
          <w:rFonts w:ascii="Times New Roman" w:hAnsi="Times New Roman" w:cs="Times New Roman"/>
          <w:sz w:val="24"/>
          <w:szCs w:val="24"/>
        </w:rPr>
        <w:t xml:space="preserve"> </w:t>
      </w:r>
      <w:r w:rsidR="00C30F83">
        <w:rPr>
          <w:rFonts w:ascii="Times New Roman" w:hAnsi="Times New Roman" w:cs="Times New Roman"/>
          <w:sz w:val="24"/>
          <w:szCs w:val="24"/>
        </w:rPr>
        <w:t>flow of request</w:t>
      </w:r>
      <w:r w:rsidR="00597B47">
        <w:rPr>
          <w:rFonts w:ascii="Times New Roman" w:hAnsi="Times New Roman" w:cs="Times New Roman"/>
          <w:sz w:val="24"/>
          <w:szCs w:val="24"/>
        </w:rPr>
        <w:t xml:space="preserve"> within the application</w:t>
      </w:r>
      <w:r w:rsidR="00C30F83">
        <w:rPr>
          <w:rFonts w:ascii="Times New Roman" w:hAnsi="Times New Roman" w:cs="Times New Roman"/>
          <w:sz w:val="24"/>
          <w:szCs w:val="24"/>
        </w:rPr>
        <w:t xml:space="preserve"> </w:t>
      </w:r>
      <w:r w:rsidR="00CE168F">
        <w:rPr>
          <w:rFonts w:ascii="Times New Roman" w:hAnsi="Times New Roman" w:cs="Times New Roman"/>
          <w:sz w:val="24"/>
          <w:szCs w:val="24"/>
        </w:rPr>
        <w:t>[11</w:t>
      </w:r>
      <w:r w:rsidR="00D9159B">
        <w:rPr>
          <w:rFonts w:ascii="Times New Roman" w:hAnsi="Times New Roman" w:cs="Times New Roman"/>
          <w:sz w:val="24"/>
          <w:szCs w:val="24"/>
        </w:rPr>
        <w:t>]</w:t>
      </w:r>
      <w:r w:rsidR="008666C7">
        <w:rPr>
          <w:rFonts w:ascii="Times New Roman" w:hAnsi="Times New Roman" w:cs="Times New Roman"/>
          <w:sz w:val="24"/>
          <w:szCs w:val="24"/>
        </w:rPr>
        <w:t xml:space="preserve">. </w:t>
      </w:r>
      <w:r w:rsidR="008470EA" w:rsidRPr="00D04248">
        <w:rPr>
          <w:rFonts w:ascii="Times New Roman" w:hAnsi="Times New Roman" w:cs="Times New Roman"/>
          <w:sz w:val="24"/>
          <w:szCs w:val="24"/>
        </w:rPr>
        <w:t xml:space="preserve">Figure 3 shows the </w:t>
      </w:r>
      <w:r w:rsidR="00F85779" w:rsidRPr="00D04248">
        <w:rPr>
          <w:rFonts w:ascii="Times New Roman" w:hAnsi="Times New Roman" w:cs="Times New Roman"/>
          <w:sz w:val="24"/>
          <w:szCs w:val="24"/>
        </w:rPr>
        <w:t>f</w:t>
      </w:r>
      <w:r w:rsidR="00CB1B0B" w:rsidRPr="00D04248">
        <w:rPr>
          <w:rFonts w:ascii="Times New Roman" w:hAnsi="Times New Roman" w:cs="Times New Roman"/>
          <w:sz w:val="24"/>
          <w:szCs w:val="24"/>
        </w:rPr>
        <w:t>low of request in Spring MVC.</w:t>
      </w:r>
      <w:r w:rsidR="00F85779" w:rsidRPr="00D04248">
        <w:rPr>
          <w:rFonts w:ascii="Times New Roman" w:hAnsi="Times New Roman" w:cs="Times New Roman"/>
          <w:sz w:val="24"/>
          <w:szCs w:val="24"/>
        </w:rPr>
        <w:t xml:space="preserve"> </w:t>
      </w:r>
    </w:p>
    <w:p w14:paraId="10F613E0" w14:textId="03A09840" w:rsidR="00EB20F8" w:rsidRDefault="00EB20F8" w:rsidP="00EB20F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2FD81FA" wp14:editId="6D57DE68">
            <wp:extent cx="4533900" cy="25799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ring mvc flow.png"/>
                    <pic:cNvPicPr/>
                  </pic:nvPicPr>
                  <pic:blipFill>
                    <a:blip r:embed="rId13">
                      <a:extLst>
                        <a:ext uri="{28A0092B-C50C-407E-A947-70E740481C1C}">
                          <a14:useLocalDpi xmlns:a14="http://schemas.microsoft.com/office/drawing/2010/main" val="0"/>
                        </a:ext>
                      </a:extLst>
                    </a:blip>
                    <a:stretch>
                      <a:fillRect/>
                    </a:stretch>
                  </pic:blipFill>
                  <pic:spPr>
                    <a:xfrm>
                      <a:off x="0" y="0"/>
                      <a:ext cx="4631587" cy="2635509"/>
                    </a:xfrm>
                    <a:prstGeom prst="rect">
                      <a:avLst/>
                    </a:prstGeom>
                  </pic:spPr>
                </pic:pic>
              </a:graphicData>
            </a:graphic>
          </wp:inline>
        </w:drawing>
      </w:r>
    </w:p>
    <w:p w14:paraId="0BCE5483" w14:textId="10B057F1" w:rsidR="00F85779" w:rsidRDefault="00EB20F8" w:rsidP="00670A44">
      <w:pPr>
        <w:spacing w:after="0" w:line="480" w:lineRule="auto"/>
        <w:rPr>
          <w:rFonts w:ascii="Times New Roman" w:hAnsi="Times New Roman" w:cs="Times New Roman"/>
          <w:b/>
          <w:sz w:val="24"/>
          <w:szCs w:val="24"/>
        </w:rPr>
      </w:pPr>
      <w:r w:rsidRPr="00305123">
        <w:rPr>
          <w:rFonts w:ascii="Times New Roman" w:hAnsi="Times New Roman" w:cs="Times New Roman"/>
          <w:b/>
          <w:sz w:val="24"/>
          <w:szCs w:val="24"/>
        </w:rPr>
        <w:t>FIGURE 3. Flow of request in Spring MVC</w:t>
      </w:r>
      <w:r w:rsidR="002143E3">
        <w:rPr>
          <w:rFonts w:ascii="Times New Roman" w:hAnsi="Times New Roman" w:cs="Times New Roman"/>
          <w:b/>
          <w:sz w:val="24"/>
          <w:szCs w:val="24"/>
        </w:rPr>
        <w:t xml:space="preserve"> [10</w:t>
      </w:r>
      <w:r w:rsidR="005F535F">
        <w:rPr>
          <w:rFonts w:ascii="Times New Roman" w:hAnsi="Times New Roman" w:cs="Times New Roman"/>
          <w:b/>
          <w:sz w:val="24"/>
          <w:szCs w:val="24"/>
        </w:rPr>
        <w:t>].</w:t>
      </w:r>
      <w:r w:rsidRPr="00305123">
        <w:rPr>
          <w:rFonts w:ascii="Times New Roman" w:hAnsi="Times New Roman" w:cs="Times New Roman"/>
          <w:b/>
          <w:sz w:val="24"/>
          <w:szCs w:val="24"/>
        </w:rPr>
        <w:t xml:space="preserve"> </w:t>
      </w:r>
    </w:p>
    <w:p w14:paraId="7B37CA72" w14:textId="578E4BE1" w:rsidR="00F80292" w:rsidRPr="00C2245A" w:rsidRDefault="00192A12" w:rsidP="00AF02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As shown in F</w:t>
      </w:r>
      <w:r w:rsidR="00CE6F92" w:rsidRPr="00C2245A">
        <w:rPr>
          <w:rFonts w:ascii="Times New Roman" w:hAnsi="Times New Roman" w:cs="Times New Roman"/>
          <w:sz w:val="24"/>
          <w:szCs w:val="24"/>
        </w:rPr>
        <w:t xml:space="preserve">igure 3, </w:t>
      </w:r>
      <w:r w:rsidR="00C2245A" w:rsidRPr="00C2245A">
        <w:rPr>
          <w:rFonts w:ascii="Times New Roman" w:hAnsi="Times New Roman" w:cs="Times New Roman"/>
          <w:sz w:val="24"/>
          <w:szCs w:val="24"/>
        </w:rPr>
        <w:t>the user request is sen</w:t>
      </w:r>
      <w:r w:rsidR="0077665A">
        <w:rPr>
          <w:rFonts w:ascii="Times New Roman" w:hAnsi="Times New Roman" w:cs="Times New Roman"/>
          <w:sz w:val="24"/>
          <w:szCs w:val="24"/>
        </w:rPr>
        <w:t>t</w:t>
      </w:r>
      <w:r w:rsidR="00C2245A" w:rsidRPr="00C2245A">
        <w:rPr>
          <w:rFonts w:ascii="Times New Roman" w:hAnsi="Times New Roman" w:cs="Times New Roman"/>
          <w:sz w:val="24"/>
          <w:szCs w:val="24"/>
        </w:rPr>
        <w:t xml:space="preserve"> to </w:t>
      </w:r>
      <w:r w:rsidR="00641C93">
        <w:rPr>
          <w:rFonts w:ascii="Times New Roman" w:hAnsi="Times New Roman" w:cs="Times New Roman"/>
          <w:sz w:val="24"/>
          <w:szCs w:val="24"/>
        </w:rPr>
        <w:t>a centralised servlet known as dispatcher s</w:t>
      </w:r>
      <w:r w:rsidR="00C2245A" w:rsidRPr="00C2245A">
        <w:rPr>
          <w:rFonts w:ascii="Times New Roman" w:hAnsi="Times New Roman" w:cs="Times New Roman"/>
          <w:sz w:val="24"/>
          <w:szCs w:val="24"/>
        </w:rPr>
        <w:t xml:space="preserve">ervlet. </w:t>
      </w:r>
      <w:r w:rsidR="00EB52FF">
        <w:rPr>
          <w:rFonts w:ascii="Times New Roman" w:hAnsi="Times New Roman" w:cs="Times New Roman"/>
          <w:sz w:val="24"/>
          <w:szCs w:val="24"/>
        </w:rPr>
        <w:t xml:space="preserve">The </w:t>
      </w:r>
      <w:r w:rsidR="000A27EF">
        <w:rPr>
          <w:rFonts w:ascii="Times New Roman" w:hAnsi="Times New Roman" w:cs="Times New Roman"/>
          <w:sz w:val="24"/>
          <w:szCs w:val="24"/>
        </w:rPr>
        <w:t>dispatcher s</w:t>
      </w:r>
      <w:r w:rsidR="0004591B" w:rsidRPr="00C2245A">
        <w:rPr>
          <w:rFonts w:ascii="Times New Roman" w:hAnsi="Times New Roman" w:cs="Times New Roman"/>
          <w:sz w:val="24"/>
          <w:szCs w:val="24"/>
        </w:rPr>
        <w:t>ervlet</w:t>
      </w:r>
      <w:r w:rsidR="00C2245A" w:rsidRPr="00C2245A">
        <w:rPr>
          <w:rFonts w:ascii="Times New Roman" w:hAnsi="Times New Roman" w:cs="Times New Roman"/>
          <w:sz w:val="24"/>
          <w:szCs w:val="24"/>
        </w:rPr>
        <w:t xml:space="preserve"> is the central controller</w:t>
      </w:r>
      <w:r w:rsidR="00375650">
        <w:rPr>
          <w:rFonts w:ascii="Times New Roman" w:hAnsi="Times New Roman" w:cs="Times New Roman"/>
          <w:sz w:val="24"/>
          <w:szCs w:val="24"/>
        </w:rPr>
        <w:t>,</w:t>
      </w:r>
      <w:r w:rsidR="00C2245A" w:rsidRPr="00C2245A">
        <w:rPr>
          <w:rFonts w:ascii="Times New Roman" w:hAnsi="Times New Roman" w:cs="Times New Roman"/>
          <w:sz w:val="24"/>
          <w:szCs w:val="24"/>
        </w:rPr>
        <w:t xml:space="preserve"> </w:t>
      </w:r>
      <w:r w:rsidR="00375650">
        <w:rPr>
          <w:rFonts w:ascii="Times New Roman" w:hAnsi="Times New Roman" w:cs="Times New Roman"/>
          <w:sz w:val="24"/>
          <w:szCs w:val="24"/>
        </w:rPr>
        <w:t>which contains</w:t>
      </w:r>
      <w:r w:rsidR="00C2245A" w:rsidRPr="00C2245A">
        <w:rPr>
          <w:rFonts w:ascii="Times New Roman" w:hAnsi="Times New Roman" w:cs="Times New Roman"/>
          <w:sz w:val="24"/>
          <w:szCs w:val="24"/>
        </w:rPr>
        <w:t xml:space="preserve"> configuration </w:t>
      </w:r>
      <w:r w:rsidR="00375650">
        <w:rPr>
          <w:rFonts w:ascii="Times New Roman" w:hAnsi="Times New Roman" w:cs="Times New Roman"/>
          <w:sz w:val="24"/>
          <w:szCs w:val="24"/>
        </w:rPr>
        <w:t xml:space="preserve">for </w:t>
      </w:r>
      <w:r w:rsidR="000A27EF">
        <w:rPr>
          <w:rFonts w:ascii="Times New Roman" w:hAnsi="Times New Roman" w:cs="Times New Roman"/>
          <w:sz w:val="24"/>
          <w:szCs w:val="24"/>
        </w:rPr>
        <w:t>the handler m</w:t>
      </w:r>
      <w:r w:rsidR="00CC5810">
        <w:rPr>
          <w:rFonts w:ascii="Times New Roman" w:hAnsi="Times New Roman" w:cs="Times New Roman"/>
          <w:sz w:val="24"/>
          <w:szCs w:val="24"/>
        </w:rPr>
        <w:t>apping</w:t>
      </w:r>
      <w:r w:rsidR="000A27EF">
        <w:rPr>
          <w:rFonts w:ascii="Times New Roman" w:hAnsi="Times New Roman" w:cs="Times New Roman"/>
          <w:sz w:val="24"/>
          <w:szCs w:val="24"/>
        </w:rPr>
        <w:t>, the c</w:t>
      </w:r>
      <w:r w:rsidR="00375650">
        <w:rPr>
          <w:rFonts w:ascii="Times New Roman" w:hAnsi="Times New Roman" w:cs="Times New Roman"/>
          <w:sz w:val="24"/>
          <w:szCs w:val="24"/>
        </w:rPr>
        <w:t xml:space="preserve">ontroller, and </w:t>
      </w:r>
      <w:r w:rsidR="000A27EF">
        <w:rPr>
          <w:rFonts w:ascii="Times New Roman" w:hAnsi="Times New Roman" w:cs="Times New Roman"/>
          <w:sz w:val="24"/>
          <w:szCs w:val="24"/>
        </w:rPr>
        <w:t>the view r</w:t>
      </w:r>
      <w:r w:rsidR="00375650">
        <w:rPr>
          <w:rFonts w:ascii="Times New Roman" w:hAnsi="Times New Roman" w:cs="Times New Roman"/>
          <w:sz w:val="24"/>
          <w:szCs w:val="24"/>
        </w:rPr>
        <w:t>esolver</w:t>
      </w:r>
      <w:r w:rsidR="00C2245A" w:rsidRPr="00C2245A">
        <w:rPr>
          <w:rFonts w:ascii="Times New Roman" w:hAnsi="Times New Roman" w:cs="Times New Roman"/>
          <w:sz w:val="24"/>
          <w:szCs w:val="24"/>
        </w:rPr>
        <w:t>.</w:t>
      </w:r>
      <w:r w:rsidR="00220A38">
        <w:rPr>
          <w:rFonts w:ascii="Times New Roman" w:hAnsi="Times New Roman" w:cs="Times New Roman"/>
          <w:sz w:val="24"/>
          <w:szCs w:val="24"/>
        </w:rPr>
        <w:t xml:space="preserve"> </w:t>
      </w:r>
      <w:r w:rsidR="00EB52FF">
        <w:rPr>
          <w:rFonts w:ascii="Times New Roman" w:hAnsi="Times New Roman" w:cs="Times New Roman"/>
          <w:sz w:val="24"/>
          <w:szCs w:val="24"/>
        </w:rPr>
        <w:t xml:space="preserve">The </w:t>
      </w:r>
      <w:r w:rsidR="005B4F02">
        <w:rPr>
          <w:rFonts w:ascii="Times New Roman" w:hAnsi="Times New Roman" w:cs="Times New Roman"/>
          <w:sz w:val="24"/>
          <w:szCs w:val="24"/>
        </w:rPr>
        <w:t>dispatcher s</w:t>
      </w:r>
      <w:r w:rsidR="0004591B" w:rsidRPr="00C2245A">
        <w:rPr>
          <w:rFonts w:ascii="Times New Roman" w:hAnsi="Times New Roman" w:cs="Times New Roman"/>
          <w:sz w:val="24"/>
          <w:szCs w:val="24"/>
        </w:rPr>
        <w:t>ervlet</w:t>
      </w:r>
      <w:r w:rsidR="00220A38">
        <w:rPr>
          <w:rFonts w:ascii="Times New Roman" w:hAnsi="Times New Roman" w:cs="Times New Roman"/>
          <w:sz w:val="24"/>
          <w:szCs w:val="24"/>
        </w:rPr>
        <w:t xml:space="preserve"> forwards the request to the </w:t>
      </w:r>
      <w:r w:rsidR="005B4F02">
        <w:rPr>
          <w:rFonts w:ascii="Times New Roman" w:hAnsi="Times New Roman" w:cs="Times New Roman"/>
          <w:sz w:val="24"/>
          <w:szCs w:val="24"/>
        </w:rPr>
        <w:t>handler m</w:t>
      </w:r>
      <w:r w:rsidR="00493E9B">
        <w:rPr>
          <w:rFonts w:ascii="Times New Roman" w:hAnsi="Times New Roman" w:cs="Times New Roman"/>
          <w:sz w:val="24"/>
          <w:szCs w:val="24"/>
        </w:rPr>
        <w:t>apping</w:t>
      </w:r>
      <w:r w:rsidR="00931D31">
        <w:rPr>
          <w:rFonts w:ascii="Times New Roman" w:hAnsi="Times New Roman" w:cs="Times New Roman"/>
          <w:sz w:val="24"/>
          <w:szCs w:val="24"/>
        </w:rPr>
        <w:t xml:space="preserve">. </w:t>
      </w:r>
      <w:r w:rsidR="00527B71">
        <w:rPr>
          <w:rFonts w:ascii="Times New Roman" w:hAnsi="Times New Roman" w:cs="Times New Roman"/>
          <w:sz w:val="24"/>
          <w:szCs w:val="24"/>
        </w:rPr>
        <w:t>The h</w:t>
      </w:r>
      <w:r w:rsidR="003C4AA4">
        <w:rPr>
          <w:rFonts w:ascii="Times New Roman" w:hAnsi="Times New Roman" w:cs="Times New Roman"/>
          <w:sz w:val="24"/>
          <w:szCs w:val="24"/>
        </w:rPr>
        <w:t>and</w:t>
      </w:r>
      <w:r w:rsidR="00527B71">
        <w:rPr>
          <w:rFonts w:ascii="Times New Roman" w:hAnsi="Times New Roman" w:cs="Times New Roman"/>
          <w:sz w:val="24"/>
          <w:szCs w:val="24"/>
        </w:rPr>
        <w:t>ler m</w:t>
      </w:r>
      <w:r w:rsidR="003C4AA4">
        <w:rPr>
          <w:rFonts w:ascii="Times New Roman" w:hAnsi="Times New Roman" w:cs="Times New Roman"/>
          <w:sz w:val="24"/>
          <w:szCs w:val="24"/>
        </w:rPr>
        <w:t>apping</w:t>
      </w:r>
      <w:r w:rsidR="00493E9B">
        <w:rPr>
          <w:rFonts w:ascii="Times New Roman" w:hAnsi="Times New Roman" w:cs="Times New Roman"/>
          <w:sz w:val="24"/>
          <w:szCs w:val="24"/>
        </w:rPr>
        <w:t xml:space="preserve"> return</w:t>
      </w:r>
      <w:r w:rsidR="00656D1F">
        <w:rPr>
          <w:rFonts w:ascii="Times New Roman" w:hAnsi="Times New Roman" w:cs="Times New Roman"/>
          <w:sz w:val="24"/>
          <w:szCs w:val="24"/>
        </w:rPr>
        <w:t>s</w:t>
      </w:r>
      <w:r w:rsidR="00493E9B">
        <w:rPr>
          <w:rFonts w:ascii="Times New Roman" w:hAnsi="Times New Roman" w:cs="Times New Roman"/>
          <w:sz w:val="24"/>
          <w:szCs w:val="24"/>
        </w:rPr>
        <w:t xml:space="preserve"> the </w:t>
      </w:r>
      <w:r w:rsidR="003C4AA4">
        <w:rPr>
          <w:rFonts w:ascii="Times New Roman" w:hAnsi="Times New Roman" w:cs="Times New Roman"/>
          <w:sz w:val="24"/>
          <w:szCs w:val="24"/>
        </w:rPr>
        <w:t>base class path</w:t>
      </w:r>
      <w:r w:rsidR="00493E9B">
        <w:rPr>
          <w:rFonts w:ascii="Times New Roman" w:hAnsi="Times New Roman" w:cs="Times New Roman"/>
          <w:sz w:val="24"/>
          <w:szCs w:val="24"/>
        </w:rPr>
        <w:t xml:space="preserve"> of the controller to the </w:t>
      </w:r>
      <w:r w:rsidR="008423C0">
        <w:rPr>
          <w:rFonts w:ascii="Times New Roman" w:hAnsi="Times New Roman" w:cs="Times New Roman"/>
          <w:sz w:val="24"/>
          <w:szCs w:val="24"/>
        </w:rPr>
        <w:t>dispatcher s</w:t>
      </w:r>
      <w:r w:rsidR="0004591B" w:rsidRPr="00C2245A">
        <w:rPr>
          <w:rFonts w:ascii="Times New Roman" w:hAnsi="Times New Roman" w:cs="Times New Roman"/>
          <w:sz w:val="24"/>
          <w:szCs w:val="24"/>
        </w:rPr>
        <w:t>ervlet</w:t>
      </w:r>
      <w:r w:rsidR="00493E9B">
        <w:rPr>
          <w:rFonts w:ascii="Times New Roman" w:hAnsi="Times New Roman" w:cs="Times New Roman"/>
          <w:sz w:val="24"/>
          <w:szCs w:val="24"/>
        </w:rPr>
        <w:t>.</w:t>
      </w:r>
      <w:r w:rsidR="00C2245A" w:rsidRPr="00C2245A">
        <w:rPr>
          <w:rFonts w:ascii="Times New Roman" w:hAnsi="Times New Roman" w:cs="Times New Roman"/>
          <w:sz w:val="24"/>
          <w:szCs w:val="24"/>
        </w:rPr>
        <w:t xml:space="preserve"> </w:t>
      </w:r>
      <w:r w:rsidR="00066FD4">
        <w:rPr>
          <w:rFonts w:ascii="Times New Roman" w:hAnsi="Times New Roman" w:cs="Times New Roman"/>
          <w:sz w:val="24"/>
          <w:szCs w:val="24"/>
        </w:rPr>
        <w:t xml:space="preserve">Further, </w:t>
      </w:r>
      <w:r w:rsidR="004E3FB7">
        <w:rPr>
          <w:rFonts w:ascii="Times New Roman" w:hAnsi="Times New Roman" w:cs="Times New Roman"/>
          <w:sz w:val="24"/>
          <w:szCs w:val="24"/>
        </w:rPr>
        <w:t>dispatcher s</w:t>
      </w:r>
      <w:r w:rsidR="0004591B" w:rsidRPr="00C2245A">
        <w:rPr>
          <w:rFonts w:ascii="Times New Roman" w:hAnsi="Times New Roman" w:cs="Times New Roman"/>
          <w:sz w:val="24"/>
          <w:szCs w:val="24"/>
        </w:rPr>
        <w:t xml:space="preserve">ervlet </w:t>
      </w:r>
      <w:r w:rsidR="00C2245A" w:rsidRPr="00C2245A">
        <w:rPr>
          <w:rFonts w:ascii="Times New Roman" w:hAnsi="Times New Roman" w:cs="Times New Roman"/>
          <w:sz w:val="24"/>
          <w:szCs w:val="24"/>
        </w:rPr>
        <w:t xml:space="preserve">forwards the request to the controller </w:t>
      </w:r>
      <w:r w:rsidR="00066FD4">
        <w:rPr>
          <w:rFonts w:ascii="Times New Roman" w:hAnsi="Times New Roman" w:cs="Times New Roman"/>
          <w:sz w:val="24"/>
          <w:szCs w:val="24"/>
        </w:rPr>
        <w:t>for mapping the user request to execute the function</w:t>
      </w:r>
      <w:r w:rsidR="00C2245A" w:rsidRPr="00C2245A">
        <w:rPr>
          <w:rFonts w:ascii="Times New Roman" w:hAnsi="Times New Roman" w:cs="Times New Roman"/>
          <w:sz w:val="24"/>
          <w:szCs w:val="24"/>
        </w:rPr>
        <w:t xml:space="preserve">. </w:t>
      </w:r>
      <w:r w:rsidR="00A556B7">
        <w:rPr>
          <w:rFonts w:ascii="Times New Roman" w:hAnsi="Times New Roman" w:cs="Times New Roman"/>
          <w:sz w:val="24"/>
          <w:szCs w:val="24"/>
        </w:rPr>
        <w:t>The c</w:t>
      </w:r>
      <w:r w:rsidR="00FC2F19">
        <w:rPr>
          <w:rFonts w:ascii="Times New Roman" w:hAnsi="Times New Roman" w:cs="Times New Roman"/>
          <w:sz w:val="24"/>
          <w:szCs w:val="24"/>
        </w:rPr>
        <w:t xml:space="preserve">ontroller </w:t>
      </w:r>
      <w:r w:rsidR="00066FD4">
        <w:rPr>
          <w:rFonts w:ascii="Times New Roman" w:hAnsi="Times New Roman" w:cs="Times New Roman"/>
          <w:sz w:val="24"/>
          <w:szCs w:val="24"/>
        </w:rPr>
        <w:t xml:space="preserve">invokes the </w:t>
      </w:r>
      <w:r w:rsidR="00FC2F19">
        <w:rPr>
          <w:rFonts w:ascii="Times New Roman" w:hAnsi="Times New Roman" w:cs="Times New Roman"/>
          <w:sz w:val="24"/>
          <w:szCs w:val="24"/>
        </w:rPr>
        <w:t>service</w:t>
      </w:r>
      <w:r w:rsidR="00066FD4">
        <w:rPr>
          <w:rFonts w:ascii="Times New Roman" w:hAnsi="Times New Roman" w:cs="Times New Roman"/>
          <w:sz w:val="24"/>
          <w:szCs w:val="24"/>
        </w:rPr>
        <w:t xml:space="preserve"> class</w:t>
      </w:r>
      <w:r w:rsidR="00FC2F19">
        <w:rPr>
          <w:rFonts w:ascii="Times New Roman" w:hAnsi="Times New Roman" w:cs="Times New Roman"/>
          <w:sz w:val="24"/>
          <w:szCs w:val="24"/>
        </w:rPr>
        <w:t xml:space="preserve"> of the model. </w:t>
      </w:r>
      <w:r w:rsidR="00B32462">
        <w:rPr>
          <w:rFonts w:ascii="Times New Roman" w:hAnsi="Times New Roman" w:cs="Times New Roman"/>
          <w:sz w:val="24"/>
          <w:szCs w:val="24"/>
        </w:rPr>
        <w:t>The m</w:t>
      </w:r>
      <w:r w:rsidR="00FC2F19">
        <w:rPr>
          <w:rFonts w:ascii="Times New Roman" w:hAnsi="Times New Roman" w:cs="Times New Roman"/>
          <w:sz w:val="24"/>
          <w:szCs w:val="24"/>
        </w:rPr>
        <w:t>odel executes</w:t>
      </w:r>
      <w:r w:rsidR="00CE4493">
        <w:rPr>
          <w:rFonts w:ascii="Times New Roman" w:hAnsi="Times New Roman" w:cs="Times New Roman"/>
          <w:sz w:val="24"/>
          <w:szCs w:val="24"/>
        </w:rPr>
        <w:t xml:space="preserve"> the</w:t>
      </w:r>
      <w:r w:rsidR="00FC2F19">
        <w:rPr>
          <w:rFonts w:ascii="Times New Roman" w:hAnsi="Times New Roman" w:cs="Times New Roman"/>
          <w:sz w:val="24"/>
          <w:szCs w:val="24"/>
        </w:rPr>
        <w:t xml:space="preserve"> business logic and forwards the result back to </w:t>
      </w:r>
      <w:r w:rsidR="00CE4493">
        <w:rPr>
          <w:rFonts w:ascii="Times New Roman" w:hAnsi="Times New Roman" w:cs="Times New Roman"/>
          <w:sz w:val="24"/>
          <w:szCs w:val="24"/>
        </w:rPr>
        <w:t>the</w:t>
      </w:r>
      <w:r w:rsidR="001255BA">
        <w:rPr>
          <w:rFonts w:ascii="Times New Roman" w:hAnsi="Times New Roman" w:cs="Times New Roman"/>
          <w:sz w:val="24"/>
          <w:szCs w:val="24"/>
        </w:rPr>
        <w:t xml:space="preserve"> </w:t>
      </w:r>
      <w:r w:rsidR="00F52B08">
        <w:rPr>
          <w:rFonts w:ascii="Times New Roman" w:hAnsi="Times New Roman" w:cs="Times New Roman"/>
          <w:sz w:val="24"/>
          <w:szCs w:val="24"/>
        </w:rPr>
        <w:t>c</w:t>
      </w:r>
      <w:r w:rsidR="00FC2F19">
        <w:rPr>
          <w:rFonts w:ascii="Times New Roman" w:hAnsi="Times New Roman" w:cs="Times New Roman"/>
          <w:sz w:val="24"/>
          <w:szCs w:val="24"/>
        </w:rPr>
        <w:t xml:space="preserve">ontroller. </w:t>
      </w:r>
      <w:r w:rsidR="007D1152">
        <w:rPr>
          <w:rFonts w:ascii="Times New Roman" w:hAnsi="Times New Roman" w:cs="Times New Roman"/>
          <w:sz w:val="24"/>
          <w:szCs w:val="24"/>
        </w:rPr>
        <w:t>The c</w:t>
      </w:r>
      <w:r w:rsidR="00073E48">
        <w:rPr>
          <w:rFonts w:ascii="Times New Roman" w:hAnsi="Times New Roman" w:cs="Times New Roman"/>
          <w:sz w:val="24"/>
          <w:szCs w:val="24"/>
        </w:rPr>
        <w:t>ontroller create</w:t>
      </w:r>
      <w:r w:rsidR="00A428DE">
        <w:rPr>
          <w:rFonts w:ascii="Times New Roman" w:hAnsi="Times New Roman" w:cs="Times New Roman"/>
          <w:sz w:val="24"/>
          <w:szCs w:val="24"/>
        </w:rPr>
        <w:t>s</w:t>
      </w:r>
      <w:r w:rsidR="00073E48">
        <w:rPr>
          <w:rFonts w:ascii="Times New Roman" w:hAnsi="Times New Roman" w:cs="Times New Roman"/>
          <w:sz w:val="24"/>
          <w:szCs w:val="24"/>
        </w:rPr>
        <w:t xml:space="preserve"> </w:t>
      </w:r>
      <w:r w:rsidR="00502FF8">
        <w:rPr>
          <w:rFonts w:ascii="Times New Roman" w:hAnsi="Times New Roman" w:cs="Times New Roman"/>
          <w:sz w:val="24"/>
          <w:szCs w:val="24"/>
        </w:rPr>
        <w:t xml:space="preserve">a </w:t>
      </w:r>
      <w:r w:rsidR="00073E48">
        <w:rPr>
          <w:rFonts w:ascii="Times New Roman" w:hAnsi="Times New Roman" w:cs="Times New Roman"/>
          <w:sz w:val="24"/>
          <w:szCs w:val="24"/>
        </w:rPr>
        <w:t>ModelAndView object</w:t>
      </w:r>
      <w:r w:rsidR="00A428DE">
        <w:rPr>
          <w:rFonts w:ascii="Times New Roman" w:hAnsi="Times New Roman" w:cs="Times New Roman"/>
          <w:sz w:val="24"/>
          <w:szCs w:val="24"/>
        </w:rPr>
        <w:t xml:space="preserve"> and stores the result in </w:t>
      </w:r>
      <w:r w:rsidR="004854CD">
        <w:rPr>
          <w:rFonts w:ascii="Times New Roman" w:hAnsi="Times New Roman" w:cs="Times New Roman"/>
          <w:sz w:val="24"/>
          <w:szCs w:val="24"/>
        </w:rPr>
        <w:t xml:space="preserve">the </w:t>
      </w:r>
      <w:r w:rsidR="00A428DE">
        <w:rPr>
          <w:rFonts w:ascii="Times New Roman" w:hAnsi="Times New Roman" w:cs="Times New Roman"/>
          <w:sz w:val="24"/>
          <w:szCs w:val="24"/>
        </w:rPr>
        <w:t>object</w:t>
      </w:r>
      <w:r w:rsidR="00073E48">
        <w:rPr>
          <w:rFonts w:ascii="Times New Roman" w:hAnsi="Times New Roman" w:cs="Times New Roman"/>
          <w:sz w:val="24"/>
          <w:szCs w:val="24"/>
        </w:rPr>
        <w:t xml:space="preserve">. </w:t>
      </w:r>
      <w:r w:rsidR="001E68B5">
        <w:rPr>
          <w:rFonts w:ascii="Times New Roman" w:hAnsi="Times New Roman" w:cs="Times New Roman"/>
          <w:sz w:val="24"/>
          <w:szCs w:val="24"/>
        </w:rPr>
        <w:t xml:space="preserve">The </w:t>
      </w:r>
      <w:r w:rsidR="006147F4">
        <w:rPr>
          <w:rFonts w:ascii="Times New Roman" w:hAnsi="Times New Roman" w:cs="Times New Roman"/>
          <w:sz w:val="24"/>
          <w:szCs w:val="24"/>
        </w:rPr>
        <w:t>Mod</w:t>
      </w:r>
      <w:r w:rsidR="007D4409">
        <w:rPr>
          <w:rFonts w:ascii="Times New Roman" w:hAnsi="Times New Roman" w:cs="Times New Roman"/>
          <w:sz w:val="24"/>
          <w:szCs w:val="24"/>
        </w:rPr>
        <w:t>elAndView object is sent to the d</w:t>
      </w:r>
      <w:r w:rsidR="00073E48">
        <w:rPr>
          <w:rFonts w:ascii="Times New Roman" w:hAnsi="Times New Roman" w:cs="Times New Roman"/>
          <w:sz w:val="24"/>
          <w:szCs w:val="24"/>
        </w:rPr>
        <w:t xml:space="preserve">ispatcher </w:t>
      </w:r>
      <w:r w:rsidR="007D4409">
        <w:rPr>
          <w:rFonts w:ascii="Times New Roman" w:hAnsi="Times New Roman" w:cs="Times New Roman"/>
          <w:sz w:val="24"/>
          <w:szCs w:val="24"/>
        </w:rPr>
        <w:t>s</w:t>
      </w:r>
      <w:r w:rsidR="00006EE4">
        <w:rPr>
          <w:rFonts w:ascii="Times New Roman" w:hAnsi="Times New Roman" w:cs="Times New Roman"/>
          <w:sz w:val="24"/>
          <w:szCs w:val="24"/>
        </w:rPr>
        <w:t xml:space="preserve">ervlet </w:t>
      </w:r>
      <w:r w:rsidR="006147F4">
        <w:rPr>
          <w:rFonts w:ascii="Times New Roman" w:hAnsi="Times New Roman" w:cs="Times New Roman"/>
          <w:sz w:val="24"/>
          <w:szCs w:val="24"/>
        </w:rPr>
        <w:t>to invoke the appropriate view.</w:t>
      </w:r>
      <w:r w:rsidR="00006EE4">
        <w:rPr>
          <w:rFonts w:ascii="Times New Roman" w:hAnsi="Times New Roman" w:cs="Times New Roman"/>
          <w:sz w:val="24"/>
          <w:szCs w:val="24"/>
        </w:rPr>
        <w:t xml:space="preserve"> </w:t>
      </w:r>
      <w:r w:rsidR="00E85B36">
        <w:rPr>
          <w:rFonts w:ascii="Times New Roman" w:hAnsi="Times New Roman" w:cs="Times New Roman"/>
          <w:sz w:val="24"/>
          <w:szCs w:val="24"/>
        </w:rPr>
        <w:t>Then, the dispatcher s</w:t>
      </w:r>
      <w:r w:rsidR="00006EE4">
        <w:rPr>
          <w:rFonts w:ascii="Times New Roman" w:hAnsi="Times New Roman" w:cs="Times New Roman"/>
          <w:sz w:val="24"/>
          <w:szCs w:val="24"/>
        </w:rPr>
        <w:t xml:space="preserve">ervlet </w:t>
      </w:r>
      <w:r w:rsidR="005530B0">
        <w:rPr>
          <w:rFonts w:ascii="Times New Roman" w:hAnsi="Times New Roman" w:cs="Times New Roman"/>
          <w:sz w:val="24"/>
          <w:szCs w:val="24"/>
        </w:rPr>
        <w:t>send</w:t>
      </w:r>
      <w:r w:rsidR="005D55D1">
        <w:rPr>
          <w:rFonts w:ascii="Times New Roman" w:hAnsi="Times New Roman" w:cs="Times New Roman"/>
          <w:sz w:val="24"/>
          <w:szCs w:val="24"/>
        </w:rPr>
        <w:t>s</w:t>
      </w:r>
      <w:r w:rsidR="005530B0">
        <w:rPr>
          <w:rFonts w:ascii="Times New Roman" w:hAnsi="Times New Roman" w:cs="Times New Roman"/>
          <w:sz w:val="24"/>
          <w:szCs w:val="24"/>
        </w:rPr>
        <w:t xml:space="preserve"> the view name to </w:t>
      </w:r>
      <w:r w:rsidR="002B30F6">
        <w:rPr>
          <w:rFonts w:ascii="Times New Roman" w:hAnsi="Times New Roman" w:cs="Times New Roman"/>
          <w:sz w:val="24"/>
          <w:szCs w:val="24"/>
        </w:rPr>
        <w:t xml:space="preserve">the </w:t>
      </w:r>
      <w:r w:rsidR="003E7297">
        <w:rPr>
          <w:rFonts w:ascii="Times New Roman" w:hAnsi="Times New Roman" w:cs="Times New Roman"/>
          <w:sz w:val="24"/>
          <w:szCs w:val="24"/>
        </w:rPr>
        <w:t>view r</w:t>
      </w:r>
      <w:r w:rsidR="00073E48">
        <w:rPr>
          <w:rFonts w:ascii="Times New Roman" w:hAnsi="Times New Roman" w:cs="Times New Roman"/>
          <w:sz w:val="24"/>
          <w:szCs w:val="24"/>
        </w:rPr>
        <w:t xml:space="preserve">esolver to render the view and </w:t>
      </w:r>
      <w:r w:rsidR="00213349">
        <w:rPr>
          <w:rFonts w:ascii="Times New Roman" w:hAnsi="Times New Roman" w:cs="Times New Roman"/>
          <w:sz w:val="24"/>
          <w:szCs w:val="24"/>
        </w:rPr>
        <w:t>display</w:t>
      </w:r>
      <w:r w:rsidR="00073E48">
        <w:rPr>
          <w:rFonts w:ascii="Times New Roman" w:hAnsi="Times New Roman" w:cs="Times New Roman"/>
          <w:sz w:val="24"/>
          <w:szCs w:val="24"/>
        </w:rPr>
        <w:t xml:space="preserve"> information</w:t>
      </w:r>
      <w:r w:rsidR="00213349">
        <w:rPr>
          <w:rFonts w:ascii="Times New Roman" w:hAnsi="Times New Roman" w:cs="Times New Roman"/>
          <w:sz w:val="24"/>
          <w:szCs w:val="24"/>
        </w:rPr>
        <w:t xml:space="preserve"> on the web page</w:t>
      </w:r>
      <w:r w:rsidR="00003D16">
        <w:rPr>
          <w:rFonts w:ascii="Times New Roman" w:hAnsi="Times New Roman" w:cs="Times New Roman"/>
          <w:sz w:val="24"/>
          <w:szCs w:val="24"/>
        </w:rPr>
        <w:t xml:space="preserve"> [1</w:t>
      </w:r>
      <w:r w:rsidR="00186D26">
        <w:rPr>
          <w:rFonts w:ascii="Times New Roman" w:hAnsi="Times New Roman" w:cs="Times New Roman"/>
          <w:sz w:val="24"/>
          <w:szCs w:val="24"/>
        </w:rPr>
        <w:t>0</w:t>
      </w:r>
      <w:r w:rsidR="00003D16">
        <w:rPr>
          <w:rFonts w:ascii="Times New Roman" w:hAnsi="Times New Roman" w:cs="Times New Roman"/>
          <w:sz w:val="24"/>
          <w:szCs w:val="24"/>
        </w:rPr>
        <w:t>]</w:t>
      </w:r>
      <w:r w:rsidR="00073E48">
        <w:rPr>
          <w:rFonts w:ascii="Times New Roman" w:hAnsi="Times New Roman" w:cs="Times New Roman"/>
          <w:sz w:val="24"/>
          <w:szCs w:val="24"/>
        </w:rPr>
        <w:t>.</w:t>
      </w:r>
    </w:p>
    <w:p w14:paraId="565BFC57" w14:textId="7488E52F" w:rsidR="00EF6B80" w:rsidRPr="00EB0BDE" w:rsidRDefault="00067B22" w:rsidP="00AF0293">
      <w:pPr>
        <w:spacing w:after="0" w:line="480" w:lineRule="auto"/>
        <w:ind w:firstLine="720"/>
        <w:rPr>
          <w:rFonts w:ascii="Times New Roman" w:hAnsi="Times New Roman" w:cs="Times New Roman"/>
          <w:sz w:val="24"/>
          <w:szCs w:val="24"/>
        </w:rPr>
      </w:pPr>
      <w:r w:rsidRPr="00DE0B29">
        <w:rPr>
          <w:rFonts w:ascii="Times New Roman" w:hAnsi="Times New Roman" w:cs="Times New Roman"/>
          <w:sz w:val="24"/>
          <w:szCs w:val="24"/>
        </w:rPr>
        <w:t xml:space="preserve">Spring supports Inversion of Control (IoC) </w:t>
      </w:r>
      <w:r>
        <w:rPr>
          <w:rFonts w:ascii="Times New Roman" w:hAnsi="Times New Roman" w:cs="Times New Roman"/>
          <w:sz w:val="24"/>
          <w:szCs w:val="24"/>
        </w:rPr>
        <w:t>which is also known as Dependency Injection (DI).</w:t>
      </w:r>
      <w:r w:rsidRPr="006D3587">
        <w:rPr>
          <w:rFonts w:ascii="Times New Roman" w:hAnsi="Times New Roman" w:cs="Times New Roman"/>
          <w:sz w:val="24"/>
          <w:szCs w:val="24"/>
        </w:rPr>
        <w:t xml:space="preserve"> </w:t>
      </w:r>
      <w:r w:rsidR="006F11EA">
        <w:rPr>
          <w:rFonts w:ascii="Times New Roman" w:hAnsi="Times New Roman" w:cs="Times New Roman"/>
          <w:sz w:val="24"/>
          <w:szCs w:val="24"/>
        </w:rPr>
        <w:t xml:space="preserve">DI plays an important role in achieving loose coupling between </w:t>
      </w:r>
      <w:r w:rsidR="00523C6D">
        <w:rPr>
          <w:rFonts w:ascii="Times New Roman" w:hAnsi="Times New Roman" w:cs="Times New Roman"/>
          <w:sz w:val="24"/>
          <w:szCs w:val="24"/>
        </w:rPr>
        <w:t xml:space="preserve">dependent </w:t>
      </w:r>
      <w:r w:rsidR="006F11EA">
        <w:rPr>
          <w:rFonts w:ascii="Times New Roman" w:hAnsi="Times New Roman" w:cs="Times New Roman"/>
          <w:sz w:val="24"/>
          <w:szCs w:val="24"/>
        </w:rPr>
        <w:t xml:space="preserve">modules. </w:t>
      </w:r>
      <w:r w:rsidR="00C30B2E">
        <w:rPr>
          <w:rFonts w:ascii="Times New Roman" w:hAnsi="Times New Roman" w:cs="Times New Roman"/>
          <w:sz w:val="24"/>
          <w:szCs w:val="24"/>
        </w:rPr>
        <w:t>Spring MVC supports</w:t>
      </w:r>
      <w:r w:rsidR="00EE78B9">
        <w:rPr>
          <w:rFonts w:ascii="Times New Roman" w:hAnsi="Times New Roman" w:cs="Times New Roman"/>
          <w:sz w:val="24"/>
          <w:szCs w:val="24"/>
        </w:rPr>
        <w:t xml:space="preserve"> </w:t>
      </w:r>
      <w:r w:rsidR="00FB1F26">
        <w:rPr>
          <w:rFonts w:ascii="Times New Roman" w:hAnsi="Times New Roman" w:cs="Times New Roman"/>
          <w:sz w:val="24"/>
          <w:szCs w:val="24"/>
        </w:rPr>
        <w:t>a</w:t>
      </w:r>
      <w:r w:rsidR="001B7AEE">
        <w:rPr>
          <w:rFonts w:ascii="Times New Roman" w:hAnsi="Times New Roman" w:cs="Times New Roman"/>
          <w:sz w:val="24"/>
          <w:szCs w:val="24"/>
        </w:rPr>
        <w:t>nnotations</w:t>
      </w:r>
      <w:r w:rsidR="00B72F37">
        <w:rPr>
          <w:rFonts w:ascii="Times New Roman" w:hAnsi="Times New Roman" w:cs="Times New Roman"/>
          <w:sz w:val="24"/>
          <w:szCs w:val="24"/>
        </w:rPr>
        <w:t xml:space="preserve"> </w:t>
      </w:r>
      <w:r w:rsidR="0029506A">
        <w:rPr>
          <w:rFonts w:ascii="Times New Roman" w:hAnsi="Times New Roman" w:cs="Times New Roman"/>
          <w:sz w:val="24"/>
          <w:szCs w:val="24"/>
        </w:rPr>
        <w:t>to simplify the co</w:t>
      </w:r>
      <w:r w:rsidR="00F27486">
        <w:rPr>
          <w:rFonts w:ascii="Times New Roman" w:hAnsi="Times New Roman" w:cs="Times New Roman"/>
          <w:sz w:val="24"/>
          <w:szCs w:val="24"/>
        </w:rPr>
        <w:t>de</w:t>
      </w:r>
      <w:r w:rsidR="00321FFD">
        <w:rPr>
          <w:rFonts w:ascii="Times New Roman" w:hAnsi="Times New Roman" w:cs="Times New Roman"/>
          <w:sz w:val="24"/>
          <w:szCs w:val="24"/>
        </w:rPr>
        <w:t>, eliminate configuration file,</w:t>
      </w:r>
      <w:r w:rsidR="00F27486">
        <w:rPr>
          <w:rFonts w:ascii="Times New Roman" w:hAnsi="Times New Roman" w:cs="Times New Roman"/>
          <w:sz w:val="24"/>
          <w:szCs w:val="24"/>
        </w:rPr>
        <w:t xml:space="preserve"> and </w:t>
      </w:r>
      <w:r w:rsidR="00072011">
        <w:rPr>
          <w:rFonts w:ascii="Times New Roman" w:hAnsi="Times New Roman" w:cs="Times New Roman"/>
          <w:sz w:val="24"/>
          <w:szCs w:val="24"/>
        </w:rPr>
        <w:t>increase</w:t>
      </w:r>
      <w:r w:rsidR="00F27486">
        <w:rPr>
          <w:rFonts w:ascii="Times New Roman" w:hAnsi="Times New Roman" w:cs="Times New Roman"/>
          <w:sz w:val="24"/>
          <w:szCs w:val="24"/>
        </w:rPr>
        <w:t xml:space="preserve"> code re</w:t>
      </w:r>
      <w:r w:rsidR="00072011">
        <w:rPr>
          <w:rFonts w:ascii="Times New Roman" w:hAnsi="Times New Roman" w:cs="Times New Roman"/>
          <w:sz w:val="24"/>
          <w:szCs w:val="24"/>
        </w:rPr>
        <w:t>usability</w:t>
      </w:r>
      <w:r w:rsidR="00F27486">
        <w:rPr>
          <w:rFonts w:ascii="Times New Roman" w:hAnsi="Times New Roman" w:cs="Times New Roman"/>
          <w:sz w:val="24"/>
          <w:szCs w:val="24"/>
        </w:rPr>
        <w:t xml:space="preserve">. </w:t>
      </w:r>
      <w:r w:rsidR="00650048">
        <w:rPr>
          <w:rFonts w:ascii="Times New Roman" w:hAnsi="Times New Roman" w:cs="Times New Roman"/>
          <w:sz w:val="24"/>
          <w:szCs w:val="24"/>
        </w:rPr>
        <w:t xml:space="preserve">Therefore, </w:t>
      </w:r>
      <w:r w:rsidR="00B91AA5">
        <w:rPr>
          <w:rFonts w:ascii="Times New Roman" w:hAnsi="Times New Roman" w:cs="Times New Roman"/>
          <w:sz w:val="24"/>
          <w:szCs w:val="24"/>
        </w:rPr>
        <w:t xml:space="preserve">Spring </w:t>
      </w:r>
      <w:r w:rsidR="00B46A79">
        <w:rPr>
          <w:rFonts w:ascii="Times New Roman" w:hAnsi="Times New Roman" w:cs="Times New Roman"/>
          <w:sz w:val="24"/>
          <w:szCs w:val="24"/>
        </w:rPr>
        <w:t>MVC</w:t>
      </w:r>
      <w:r w:rsidR="00B91AA5">
        <w:rPr>
          <w:rFonts w:ascii="Times New Roman" w:hAnsi="Times New Roman" w:cs="Times New Roman"/>
          <w:sz w:val="24"/>
          <w:szCs w:val="24"/>
        </w:rPr>
        <w:t xml:space="preserve"> </w:t>
      </w:r>
      <w:r w:rsidR="002C54A1">
        <w:rPr>
          <w:rFonts w:ascii="Times New Roman" w:hAnsi="Times New Roman" w:cs="Times New Roman"/>
          <w:sz w:val="24"/>
          <w:szCs w:val="24"/>
        </w:rPr>
        <w:t xml:space="preserve">improves code structure and reduces </w:t>
      </w:r>
      <w:r w:rsidR="00B91AA5">
        <w:rPr>
          <w:rFonts w:ascii="Times New Roman" w:hAnsi="Times New Roman" w:cs="Times New Roman"/>
          <w:sz w:val="24"/>
          <w:szCs w:val="24"/>
        </w:rPr>
        <w:t>complexity</w:t>
      </w:r>
      <w:r w:rsidR="002C54A1">
        <w:rPr>
          <w:rFonts w:ascii="Times New Roman" w:hAnsi="Times New Roman" w:cs="Times New Roman"/>
          <w:sz w:val="24"/>
          <w:szCs w:val="24"/>
        </w:rPr>
        <w:t xml:space="preserve">. </w:t>
      </w:r>
      <w:r w:rsidR="009371C5">
        <w:rPr>
          <w:rFonts w:ascii="Times New Roman" w:hAnsi="Times New Roman" w:cs="Times New Roman"/>
          <w:sz w:val="24"/>
          <w:szCs w:val="24"/>
        </w:rPr>
        <w:t>It provides</w:t>
      </w:r>
      <w:r w:rsidR="00B91AA5">
        <w:rPr>
          <w:rFonts w:ascii="Times New Roman" w:hAnsi="Times New Roman" w:cs="Times New Roman"/>
          <w:sz w:val="24"/>
          <w:szCs w:val="24"/>
        </w:rPr>
        <w:t xml:space="preserve"> </w:t>
      </w:r>
      <w:r w:rsidR="00E648DC">
        <w:rPr>
          <w:rFonts w:ascii="Times New Roman" w:hAnsi="Times New Roman" w:cs="Times New Roman"/>
          <w:sz w:val="24"/>
          <w:szCs w:val="24"/>
        </w:rPr>
        <w:t xml:space="preserve">customization bindings, </w:t>
      </w:r>
      <w:r w:rsidR="003D0B1D">
        <w:rPr>
          <w:rFonts w:ascii="Times New Roman" w:hAnsi="Times New Roman" w:cs="Times New Roman"/>
          <w:sz w:val="24"/>
          <w:szCs w:val="24"/>
        </w:rPr>
        <w:t>better</w:t>
      </w:r>
      <w:r w:rsidR="00B91AA5">
        <w:rPr>
          <w:rFonts w:ascii="Times New Roman" w:hAnsi="Times New Roman" w:cs="Times New Roman"/>
          <w:sz w:val="24"/>
          <w:szCs w:val="24"/>
        </w:rPr>
        <w:t xml:space="preserve"> security</w:t>
      </w:r>
      <w:r w:rsidR="00E648DC">
        <w:rPr>
          <w:rFonts w:ascii="Times New Roman" w:hAnsi="Times New Roman" w:cs="Times New Roman"/>
          <w:sz w:val="24"/>
          <w:szCs w:val="24"/>
        </w:rPr>
        <w:t>,</w:t>
      </w:r>
      <w:r w:rsidR="00B91AA5">
        <w:rPr>
          <w:rFonts w:ascii="Times New Roman" w:hAnsi="Times New Roman" w:cs="Times New Roman"/>
          <w:sz w:val="24"/>
          <w:szCs w:val="24"/>
        </w:rPr>
        <w:t xml:space="preserve"> and performance improvement</w:t>
      </w:r>
      <w:r w:rsidR="009371C5">
        <w:rPr>
          <w:rFonts w:ascii="Times New Roman" w:hAnsi="Times New Roman" w:cs="Times New Roman"/>
          <w:sz w:val="24"/>
          <w:szCs w:val="24"/>
        </w:rPr>
        <w:t xml:space="preserve"> features</w:t>
      </w:r>
      <w:r w:rsidR="00B91AA5">
        <w:rPr>
          <w:rFonts w:ascii="Times New Roman" w:hAnsi="Times New Roman" w:cs="Times New Roman"/>
          <w:sz w:val="24"/>
          <w:szCs w:val="24"/>
        </w:rPr>
        <w:t>.</w:t>
      </w:r>
      <w:r w:rsidR="00EF6B80">
        <w:rPr>
          <w:rFonts w:ascii="Times New Roman" w:hAnsi="Times New Roman" w:cs="Times New Roman"/>
          <w:sz w:val="24"/>
          <w:szCs w:val="24"/>
        </w:rPr>
        <w:t xml:space="preserve"> </w:t>
      </w:r>
      <w:r w:rsidR="00C21CB9">
        <w:rPr>
          <w:rFonts w:ascii="Times New Roman" w:hAnsi="Times New Roman" w:cs="Times New Roman"/>
          <w:sz w:val="24"/>
          <w:szCs w:val="24"/>
        </w:rPr>
        <w:t>The following</w:t>
      </w:r>
      <w:r w:rsidR="00EF6B80">
        <w:rPr>
          <w:rFonts w:ascii="Times New Roman" w:hAnsi="Times New Roman" w:cs="Times New Roman"/>
          <w:sz w:val="24"/>
          <w:szCs w:val="24"/>
        </w:rPr>
        <w:t xml:space="preserve"> sections explain </w:t>
      </w:r>
      <w:r w:rsidR="00580175">
        <w:rPr>
          <w:rFonts w:ascii="Times New Roman" w:hAnsi="Times New Roman" w:cs="Times New Roman"/>
          <w:sz w:val="24"/>
          <w:szCs w:val="24"/>
        </w:rPr>
        <w:t xml:space="preserve">some of the </w:t>
      </w:r>
      <w:r w:rsidR="00EF6B80">
        <w:rPr>
          <w:rFonts w:ascii="Times New Roman" w:hAnsi="Times New Roman" w:cs="Times New Roman"/>
          <w:sz w:val="24"/>
          <w:szCs w:val="24"/>
        </w:rPr>
        <w:t xml:space="preserve">spring </w:t>
      </w:r>
      <w:r w:rsidR="00580175">
        <w:rPr>
          <w:rFonts w:ascii="Times New Roman" w:hAnsi="Times New Roman" w:cs="Times New Roman"/>
          <w:sz w:val="24"/>
          <w:szCs w:val="24"/>
        </w:rPr>
        <w:t xml:space="preserve">framework </w:t>
      </w:r>
      <w:r w:rsidR="00EF6B80">
        <w:rPr>
          <w:rFonts w:ascii="Times New Roman" w:hAnsi="Times New Roman" w:cs="Times New Roman"/>
          <w:sz w:val="24"/>
          <w:szCs w:val="24"/>
        </w:rPr>
        <w:t>component</w:t>
      </w:r>
      <w:r w:rsidR="00580175">
        <w:rPr>
          <w:rFonts w:ascii="Times New Roman" w:hAnsi="Times New Roman" w:cs="Times New Roman"/>
          <w:sz w:val="24"/>
          <w:szCs w:val="24"/>
        </w:rPr>
        <w:t xml:space="preserve">s used in </w:t>
      </w:r>
      <w:r w:rsidR="004D72F4">
        <w:rPr>
          <w:rFonts w:ascii="Times New Roman" w:hAnsi="Times New Roman" w:cs="Times New Roman"/>
          <w:sz w:val="24"/>
          <w:szCs w:val="24"/>
        </w:rPr>
        <w:t>the</w:t>
      </w:r>
      <w:r w:rsidR="002A6689">
        <w:rPr>
          <w:rFonts w:ascii="Times New Roman" w:hAnsi="Times New Roman" w:cs="Times New Roman"/>
          <w:sz w:val="24"/>
          <w:szCs w:val="24"/>
        </w:rPr>
        <w:t xml:space="preserve"> implementation of Travel Helper</w:t>
      </w:r>
      <w:r w:rsidR="004D72F4">
        <w:rPr>
          <w:rFonts w:ascii="Times New Roman" w:hAnsi="Times New Roman" w:cs="Times New Roman"/>
          <w:sz w:val="24"/>
          <w:szCs w:val="24"/>
        </w:rPr>
        <w:t xml:space="preserve"> </w:t>
      </w:r>
      <w:r w:rsidR="002A6689">
        <w:rPr>
          <w:rFonts w:ascii="Times New Roman" w:hAnsi="Times New Roman" w:cs="Times New Roman"/>
          <w:sz w:val="24"/>
          <w:szCs w:val="24"/>
        </w:rPr>
        <w:t>application</w:t>
      </w:r>
      <w:r w:rsidR="007820B4">
        <w:rPr>
          <w:rFonts w:ascii="Times New Roman" w:hAnsi="Times New Roman" w:cs="Times New Roman"/>
          <w:sz w:val="24"/>
          <w:szCs w:val="24"/>
        </w:rPr>
        <w:t>.</w:t>
      </w:r>
    </w:p>
    <w:p w14:paraId="79AD6A8F" w14:textId="4B5527F8" w:rsidR="00AC2E1A" w:rsidRPr="00BA2EB0" w:rsidRDefault="00AC2E1A" w:rsidP="00154DEA">
      <w:pPr>
        <w:spacing w:after="0" w:line="480" w:lineRule="auto"/>
        <w:rPr>
          <w:rFonts w:ascii="Times New Roman" w:hAnsi="Times New Roman" w:cs="Times New Roman"/>
          <w:b/>
          <w:sz w:val="24"/>
          <w:szCs w:val="24"/>
        </w:rPr>
      </w:pPr>
      <w:r w:rsidRPr="00BA2EB0">
        <w:rPr>
          <w:rFonts w:ascii="Times New Roman" w:hAnsi="Times New Roman" w:cs="Times New Roman"/>
          <w:b/>
          <w:sz w:val="24"/>
          <w:szCs w:val="24"/>
        </w:rPr>
        <w:t>Dependency Injection</w:t>
      </w:r>
    </w:p>
    <w:p w14:paraId="4C2AF170" w14:textId="036D8682" w:rsidR="00DE0B29" w:rsidRPr="001E6582" w:rsidRDefault="0068583B" w:rsidP="0038767C">
      <w:pPr>
        <w:spacing w:after="0" w:line="480" w:lineRule="auto"/>
        <w:ind w:firstLine="720"/>
        <w:rPr>
          <w:rFonts w:ascii="Times New Roman" w:hAnsi="Times New Roman" w:cs="Times New Roman"/>
          <w:b/>
          <w:color w:val="FF0000"/>
          <w:sz w:val="24"/>
          <w:szCs w:val="24"/>
        </w:rPr>
      </w:pPr>
      <w:r w:rsidRPr="006D3587">
        <w:rPr>
          <w:rFonts w:ascii="Times New Roman" w:hAnsi="Times New Roman" w:cs="Times New Roman"/>
          <w:sz w:val="24"/>
          <w:szCs w:val="24"/>
        </w:rPr>
        <w:t xml:space="preserve">In software engineering, </w:t>
      </w:r>
      <w:r w:rsidR="001D07B8">
        <w:rPr>
          <w:rFonts w:ascii="Times New Roman" w:hAnsi="Times New Roman" w:cs="Times New Roman"/>
          <w:sz w:val="24"/>
          <w:szCs w:val="24"/>
        </w:rPr>
        <w:t>DI</w:t>
      </w:r>
      <w:r w:rsidRPr="0068583B">
        <w:rPr>
          <w:rFonts w:ascii="Times New Roman" w:hAnsi="Times New Roman" w:cs="Times New Roman"/>
          <w:sz w:val="24"/>
          <w:szCs w:val="24"/>
        </w:rPr>
        <w:t xml:space="preserve"> </w:t>
      </w:r>
      <w:r w:rsidR="00836D85">
        <w:rPr>
          <w:rFonts w:ascii="Times New Roman" w:hAnsi="Times New Roman" w:cs="Times New Roman"/>
          <w:sz w:val="24"/>
          <w:szCs w:val="24"/>
        </w:rPr>
        <w:t>plays an important role to achieve loose coupl</w:t>
      </w:r>
      <w:r w:rsidR="00963719">
        <w:rPr>
          <w:rFonts w:ascii="Times New Roman" w:hAnsi="Times New Roman" w:cs="Times New Roman"/>
          <w:sz w:val="24"/>
          <w:szCs w:val="24"/>
        </w:rPr>
        <w:t>ing between application modules</w:t>
      </w:r>
      <w:r w:rsidR="00954BBB">
        <w:rPr>
          <w:rFonts w:ascii="Times New Roman" w:hAnsi="Times New Roman" w:cs="Times New Roman"/>
          <w:sz w:val="24"/>
          <w:szCs w:val="24"/>
        </w:rPr>
        <w:t xml:space="preserve">. DI </w:t>
      </w:r>
      <w:r w:rsidR="004F3E35">
        <w:rPr>
          <w:rFonts w:ascii="Times New Roman" w:hAnsi="Times New Roman" w:cs="Times New Roman"/>
          <w:sz w:val="24"/>
          <w:szCs w:val="24"/>
        </w:rPr>
        <w:t>helps to achieve</w:t>
      </w:r>
      <w:r w:rsidR="00954BBB">
        <w:rPr>
          <w:rFonts w:ascii="Times New Roman" w:hAnsi="Times New Roman" w:cs="Times New Roman"/>
          <w:sz w:val="24"/>
          <w:szCs w:val="24"/>
        </w:rPr>
        <w:t xml:space="preserve"> modularity, </w:t>
      </w:r>
      <w:r w:rsidR="004F3E35">
        <w:rPr>
          <w:rFonts w:ascii="Times New Roman" w:hAnsi="Times New Roman" w:cs="Times New Roman"/>
          <w:sz w:val="24"/>
          <w:szCs w:val="24"/>
        </w:rPr>
        <w:t xml:space="preserve">reduce </w:t>
      </w:r>
      <w:r w:rsidR="00954BBB">
        <w:rPr>
          <w:rFonts w:ascii="Times New Roman" w:hAnsi="Times New Roman" w:cs="Times New Roman"/>
          <w:sz w:val="24"/>
          <w:szCs w:val="24"/>
        </w:rPr>
        <w:t xml:space="preserve">complexity, </w:t>
      </w:r>
      <w:r w:rsidR="004F3E35">
        <w:rPr>
          <w:rFonts w:ascii="Times New Roman" w:hAnsi="Times New Roman" w:cs="Times New Roman"/>
          <w:sz w:val="24"/>
          <w:szCs w:val="24"/>
        </w:rPr>
        <w:t xml:space="preserve">and improve </w:t>
      </w:r>
      <w:r w:rsidR="00954BBB">
        <w:rPr>
          <w:rFonts w:ascii="Times New Roman" w:hAnsi="Times New Roman" w:cs="Times New Roman"/>
          <w:sz w:val="24"/>
          <w:szCs w:val="24"/>
        </w:rPr>
        <w:t xml:space="preserve">maintainability of </w:t>
      </w:r>
      <w:r w:rsidR="00095808">
        <w:rPr>
          <w:rFonts w:ascii="Times New Roman" w:hAnsi="Times New Roman" w:cs="Times New Roman"/>
          <w:sz w:val="24"/>
          <w:szCs w:val="24"/>
        </w:rPr>
        <w:t xml:space="preserve">the </w:t>
      </w:r>
      <w:r w:rsidR="00954BBB">
        <w:rPr>
          <w:rFonts w:ascii="Times New Roman" w:hAnsi="Times New Roman" w:cs="Times New Roman"/>
          <w:sz w:val="24"/>
          <w:szCs w:val="24"/>
        </w:rPr>
        <w:t>code.</w:t>
      </w:r>
      <w:r w:rsidR="00C63B37">
        <w:rPr>
          <w:rFonts w:ascii="Times New Roman" w:hAnsi="Times New Roman" w:cs="Times New Roman"/>
          <w:sz w:val="24"/>
          <w:szCs w:val="24"/>
        </w:rPr>
        <w:t xml:space="preserve"> </w:t>
      </w:r>
      <w:r w:rsidR="00F12577">
        <w:rPr>
          <w:rFonts w:ascii="Times New Roman" w:hAnsi="Times New Roman" w:cs="Times New Roman"/>
          <w:sz w:val="24"/>
          <w:szCs w:val="24"/>
        </w:rPr>
        <w:t xml:space="preserve">As stated by Martin </w:t>
      </w:r>
      <w:r w:rsidR="00C63B37" w:rsidRPr="00D04248">
        <w:rPr>
          <w:rFonts w:ascii="Times New Roman" w:hAnsi="Times New Roman" w:cs="Times New Roman"/>
          <w:sz w:val="24"/>
          <w:szCs w:val="24"/>
        </w:rPr>
        <w:t>[12], the concept of the dependency injection is that “High-level modules should not depend upon low-level modules. Both sh</w:t>
      </w:r>
      <w:r w:rsidR="0077745B">
        <w:rPr>
          <w:rFonts w:ascii="Times New Roman" w:hAnsi="Times New Roman" w:cs="Times New Roman"/>
          <w:sz w:val="24"/>
          <w:szCs w:val="24"/>
        </w:rPr>
        <w:t xml:space="preserve">ould depend upon </w:t>
      </w:r>
      <w:r w:rsidR="0077745B">
        <w:rPr>
          <w:rFonts w:ascii="Times New Roman" w:hAnsi="Times New Roman" w:cs="Times New Roman"/>
          <w:sz w:val="24"/>
          <w:szCs w:val="24"/>
        </w:rPr>
        <w:lastRenderedPageBreak/>
        <w:t>abstractions.”</w:t>
      </w:r>
      <w:r w:rsidR="00184A03">
        <w:rPr>
          <w:rFonts w:ascii="Times New Roman" w:hAnsi="Times New Roman" w:cs="Times New Roman"/>
          <w:sz w:val="24"/>
          <w:szCs w:val="24"/>
        </w:rPr>
        <w:t xml:space="preserve"> It is fundamentally the reverse process where objects define the dependencies and control initialization of dependent classes </w:t>
      </w:r>
      <w:r w:rsidR="00A36203">
        <w:rPr>
          <w:rFonts w:ascii="Times New Roman" w:hAnsi="Times New Roman" w:cs="Times New Roman"/>
          <w:sz w:val="24"/>
          <w:szCs w:val="24"/>
        </w:rPr>
        <w:t>using Spring IoC container. The objects that control the DI process are called beans.</w:t>
      </w:r>
      <w:r w:rsidR="0032336B">
        <w:rPr>
          <w:rFonts w:ascii="Times New Roman" w:hAnsi="Times New Roman" w:cs="Times New Roman"/>
          <w:sz w:val="24"/>
          <w:szCs w:val="24"/>
        </w:rPr>
        <w:t xml:space="preserve"> Spring IoC container handles the instantiation of bean objects and inject dependency among them.</w:t>
      </w:r>
    </w:p>
    <w:p w14:paraId="24C8EEA9" w14:textId="569382E0" w:rsidR="00775F75" w:rsidRDefault="00DE0B29" w:rsidP="0077745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8274C1">
        <w:rPr>
          <w:rFonts w:ascii="Times New Roman" w:hAnsi="Times New Roman" w:cs="Times New Roman"/>
          <w:sz w:val="24"/>
          <w:szCs w:val="24"/>
        </w:rPr>
        <w:t xml:space="preserve">configuration for </w:t>
      </w:r>
      <w:r>
        <w:rPr>
          <w:rFonts w:ascii="Times New Roman" w:hAnsi="Times New Roman" w:cs="Times New Roman"/>
          <w:sz w:val="24"/>
          <w:szCs w:val="24"/>
        </w:rPr>
        <w:t xml:space="preserve">dependency is defined using </w:t>
      </w:r>
      <w:r w:rsidR="00A671B5">
        <w:rPr>
          <w:rFonts w:ascii="Times New Roman" w:hAnsi="Times New Roman" w:cs="Times New Roman"/>
          <w:sz w:val="24"/>
          <w:szCs w:val="24"/>
        </w:rPr>
        <w:t xml:space="preserve">the </w:t>
      </w:r>
      <w:r w:rsidR="00B9174E">
        <w:rPr>
          <w:rFonts w:ascii="Times New Roman" w:hAnsi="Times New Roman" w:cs="Times New Roman"/>
          <w:sz w:val="24"/>
          <w:szCs w:val="24"/>
        </w:rPr>
        <w:t>S</w:t>
      </w:r>
      <w:r w:rsidR="000266CF">
        <w:rPr>
          <w:rFonts w:ascii="Times New Roman" w:hAnsi="Times New Roman" w:cs="Times New Roman"/>
          <w:sz w:val="24"/>
          <w:szCs w:val="24"/>
        </w:rPr>
        <w:t xml:space="preserve">pring </w:t>
      </w:r>
      <w:r w:rsidR="008274C1">
        <w:rPr>
          <w:rFonts w:ascii="Times New Roman" w:hAnsi="Times New Roman" w:cs="Times New Roman"/>
          <w:sz w:val="24"/>
          <w:szCs w:val="24"/>
        </w:rPr>
        <w:t xml:space="preserve">XML </w:t>
      </w:r>
      <w:r w:rsidR="00895B5F">
        <w:rPr>
          <w:rFonts w:ascii="Times New Roman" w:hAnsi="Times New Roman" w:cs="Times New Roman"/>
          <w:sz w:val="24"/>
          <w:szCs w:val="24"/>
        </w:rPr>
        <w:t>configuration file</w:t>
      </w:r>
      <w:r w:rsidR="008274C1">
        <w:rPr>
          <w:rFonts w:ascii="Times New Roman" w:hAnsi="Times New Roman" w:cs="Times New Roman"/>
          <w:sz w:val="24"/>
          <w:szCs w:val="24"/>
        </w:rPr>
        <w:t xml:space="preserve"> or annotation</w:t>
      </w:r>
      <w:r>
        <w:rPr>
          <w:rFonts w:ascii="Times New Roman" w:hAnsi="Times New Roman" w:cs="Times New Roman"/>
          <w:sz w:val="24"/>
          <w:szCs w:val="24"/>
        </w:rPr>
        <w:t xml:space="preserve">. </w:t>
      </w:r>
      <w:r w:rsidR="0079624D">
        <w:rPr>
          <w:rFonts w:ascii="Times New Roman" w:hAnsi="Times New Roman" w:cs="Times New Roman"/>
          <w:sz w:val="24"/>
          <w:szCs w:val="24"/>
        </w:rPr>
        <w:t xml:space="preserve">The container injects the dependency at runtime by resolving the dependent class using </w:t>
      </w:r>
      <w:r w:rsidR="000004C6">
        <w:rPr>
          <w:rFonts w:ascii="Times New Roman" w:hAnsi="Times New Roman" w:cs="Times New Roman"/>
          <w:sz w:val="24"/>
          <w:szCs w:val="24"/>
        </w:rPr>
        <w:t xml:space="preserve">the </w:t>
      </w:r>
      <w:r w:rsidR="0079624D">
        <w:rPr>
          <w:rFonts w:ascii="Times New Roman" w:hAnsi="Times New Roman" w:cs="Times New Roman"/>
          <w:sz w:val="24"/>
          <w:szCs w:val="24"/>
        </w:rPr>
        <w:t>configuration.</w:t>
      </w:r>
      <w:r w:rsidR="00895B5F">
        <w:rPr>
          <w:rFonts w:ascii="Times New Roman" w:hAnsi="Times New Roman" w:cs="Times New Roman"/>
          <w:sz w:val="24"/>
          <w:szCs w:val="24"/>
        </w:rPr>
        <w:t xml:space="preserve"> </w:t>
      </w:r>
      <w:r w:rsidR="002D71B6">
        <w:rPr>
          <w:rFonts w:ascii="Times New Roman" w:hAnsi="Times New Roman" w:cs="Times New Roman"/>
          <w:sz w:val="24"/>
          <w:szCs w:val="24"/>
        </w:rPr>
        <w:t xml:space="preserve">The </w:t>
      </w:r>
      <w:r w:rsidR="00B9174E">
        <w:rPr>
          <w:rFonts w:ascii="Times New Roman" w:hAnsi="Times New Roman" w:cs="Times New Roman"/>
          <w:sz w:val="24"/>
          <w:szCs w:val="24"/>
        </w:rPr>
        <w:t>S</w:t>
      </w:r>
      <w:r w:rsidR="002D71B6">
        <w:rPr>
          <w:rFonts w:ascii="Times New Roman" w:hAnsi="Times New Roman" w:cs="Times New Roman"/>
          <w:sz w:val="24"/>
          <w:szCs w:val="24"/>
        </w:rPr>
        <w:t xml:space="preserve">pring framework injects dependency using constructor or setter method. </w:t>
      </w:r>
      <w:r w:rsidR="003F1033">
        <w:rPr>
          <w:rFonts w:ascii="Times New Roman" w:hAnsi="Times New Roman" w:cs="Times New Roman"/>
          <w:sz w:val="24"/>
          <w:szCs w:val="24"/>
        </w:rPr>
        <w:t xml:space="preserve">Therefore, the dependency </w:t>
      </w:r>
      <w:r w:rsidR="00B26D31">
        <w:rPr>
          <w:rFonts w:ascii="Times New Roman" w:hAnsi="Times New Roman" w:cs="Times New Roman"/>
          <w:sz w:val="24"/>
          <w:szCs w:val="24"/>
        </w:rPr>
        <w:t>injection is an important principle to achieve loose coupling and simplification</w:t>
      </w:r>
      <w:r w:rsidR="00955977">
        <w:rPr>
          <w:rFonts w:ascii="Times New Roman" w:hAnsi="Times New Roman" w:cs="Times New Roman"/>
          <w:sz w:val="24"/>
          <w:szCs w:val="24"/>
        </w:rPr>
        <w:t>.</w:t>
      </w:r>
    </w:p>
    <w:p w14:paraId="7D868A76" w14:textId="7E666658" w:rsidR="001D6C3C" w:rsidRDefault="00AC2E1A" w:rsidP="001D6C3C">
      <w:pPr>
        <w:spacing w:after="0" w:line="480" w:lineRule="auto"/>
        <w:rPr>
          <w:rFonts w:ascii="Times New Roman" w:hAnsi="Times New Roman" w:cs="Times New Roman"/>
          <w:b/>
          <w:sz w:val="24"/>
          <w:szCs w:val="24"/>
        </w:rPr>
      </w:pPr>
      <w:r>
        <w:rPr>
          <w:rFonts w:ascii="Times New Roman" w:hAnsi="Times New Roman" w:cs="Times New Roman"/>
          <w:b/>
          <w:sz w:val="24"/>
          <w:szCs w:val="24"/>
        </w:rPr>
        <w:t>Transaction Management</w:t>
      </w:r>
    </w:p>
    <w:p w14:paraId="15060BFA" w14:textId="181A69DE" w:rsidR="00184FA8" w:rsidRPr="001D6C3C" w:rsidRDefault="00B21B91" w:rsidP="001D6C3C">
      <w:pPr>
        <w:spacing w:after="0" w:line="480" w:lineRule="auto"/>
        <w:ind w:firstLine="720"/>
        <w:rPr>
          <w:rFonts w:ascii="Times New Roman" w:hAnsi="Times New Roman" w:cs="Times New Roman"/>
          <w:b/>
          <w:sz w:val="24"/>
          <w:szCs w:val="24"/>
        </w:rPr>
      </w:pPr>
      <w:r>
        <w:rPr>
          <w:rFonts w:ascii="Times New Roman" w:hAnsi="Times New Roman" w:cs="Times New Roman"/>
          <w:sz w:val="24"/>
          <w:szCs w:val="24"/>
        </w:rPr>
        <w:t xml:space="preserve">Transaction management is a critical aspect of the </w:t>
      </w:r>
      <w:r w:rsidR="008423E4">
        <w:rPr>
          <w:rFonts w:ascii="Times New Roman" w:hAnsi="Times New Roman" w:cs="Times New Roman"/>
          <w:sz w:val="24"/>
          <w:szCs w:val="24"/>
        </w:rPr>
        <w:t xml:space="preserve">web application </w:t>
      </w:r>
      <w:r>
        <w:rPr>
          <w:rFonts w:ascii="Times New Roman" w:hAnsi="Times New Roman" w:cs="Times New Roman"/>
          <w:sz w:val="24"/>
          <w:szCs w:val="24"/>
        </w:rPr>
        <w:t>functionality</w:t>
      </w:r>
      <w:r w:rsidR="00144025">
        <w:rPr>
          <w:rFonts w:ascii="Times New Roman" w:hAnsi="Times New Roman" w:cs="Times New Roman"/>
          <w:sz w:val="24"/>
          <w:szCs w:val="24"/>
        </w:rPr>
        <w:t>.</w:t>
      </w:r>
      <w:r>
        <w:rPr>
          <w:rFonts w:ascii="Times New Roman" w:hAnsi="Times New Roman" w:cs="Times New Roman"/>
          <w:sz w:val="24"/>
          <w:szCs w:val="24"/>
        </w:rPr>
        <w:t xml:space="preserve"> </w:t>
      </w:r>
      <w:r w:rsidR="00BF341E">
        <w:rPr>
          <w:rFonts w:ascii="Times New Roman" w:hAnsi="Times New Roman" w:cs="Times New Roman"/>
          <w:sz w:val="24"/>
          <w:szCs w:val="24"/>
        </w:rPr>
        <w:t xml:space="preserve">The </w:t>
      </w:r>
      <w:r w:rsidR="00FB5650">
        <w:rPr>
          <w:rFonts w:ascii="Times New Roman" w:hAnsi="Times New Roman" w:cs="Times New Roman"/>
          <w:sz w:val="24"/>
          <w:szCs w:val="24"/>
        </w:rPr>
        <w:t>Spring framework provides programmatic transaction management which is more efficient compared to</w:t>
      </w:r>
      <w:r w:rsidR="00BF341E">
        <w:rPr>
          <w:rFonts w:ascii="Times New Roman" w:hAnsi="Times New Roman" w:cs="Times New Roman"/>
          <w:sz w:val="24"/>
          <w:szCs w:val="24"/>
        </w:rPr>
        <w:t xml:space="preserve"> the</w:t>
      </w:r>
      <w:r w:rsidR="00FB5650">
        <w:rPr>
          <w:rFonts w:ascii="Times New Roman" w:hAnsi="Times New Roman" w:cs="Times New Roman"/>
          <w:sz w:val="24"/>
          <w:szCs w:val="24"/>
        </w:rPr>
        <w:t xml:space="preserve"> traditional global and local transaction management method</w:t>
      </w:r>
      <w:r w:rsidR="00533CCE">
        <w:rPr>
          <w:rFonts w:ascii="Times New Roman" w:hAnsi="Times New Roman" w:cs="Times New Roman"/>
          <w:sz w:val="24"/>
          <w:szCs w:val="24"/>
        </w:rPr>
        <w:t>s</w:t>
      </w:r>
      <w:r w:rsidR="00E929FF">
        <w:rPr>
          <w:rFonts w:ascii="Times New Roman" w:hAnsi="Times New Roman" w:cs="Times New Roman"/>
          <w:sz w:val="24"/>
          <w:szCs w:val="24"/>
        </w:rPr>
        <w:t xml:space="preserve"> [13]</w:t>
      </w:r>
      <w:r w:rsidR="00074A7B">
        <w:rPr>
          <w:rFonts w:ascii="Times New Roman" w:hAnsi="Times New Roman" w:cs="Times New Roman"/>
          <w:sz w:val="24"/>
          <w:szCs w:val="24"/>
        </w:rPr>
        <w:t>.</w:t>
      </w:r>
      <w:r w:rsidR="00FB5650">
        <w:rPr>
          <w:rFonts w:ascii="Times New Roman" w:hAnsi="Times New Roman" w:cs="Times New Roman"/>
          <w:sz w:val="24"/>
          <w:szCs w:val="24"/>
        </w:rPr>
        <w:t xml:space="preserve"> </w:t>
      </w:r>
      <w:r w:rsidR="00C61738">
        <w:rPr>
          <w:rFonts w:ascii="Times New Roman" w:hAnsi="Times New Roman" w:cs="Times New Roman"/>
          <w:sz w:val="24"/>
          <w:szCs w:val="24"/>
        </w:rPr>
        <w:t xml:space="preserve">Spring transaction management is easy to integrate and provides </w:t>
      </w:r>
      <w:r w:rsidR="006C6027">
        <w:rPr>
          <w:rFonts w:ascii="Times New Roman" w:hAnsi="Times New Roman" w:cs="Times New Roman"/>
          <w:sz w:val="24"/>
          <w:szCs w:val="24"/>
        </w:rPr>
        <w:t xml:space="preserve">a </w:t>
      </w:r>
      <w:r w:rsidR="00C61738">
        <w:rPr>
          <w:rFonts w:ascii="Times New Roman" w:hAnsi="Times New Roman" w:cs="Times New Roman"/>
          <w:sz w:val="24"/>
          <w:szCs w:val="24"/>
        </w:rPr>
        <w:t>consistent model which is independent of</w:t>
      </w:r>
      <w:r w:rsidR="00D068EB">
        <w:rPr>
          <w:rFonts w:ascii="Times New Roman" w:hAnsi="Times New Roman" w:cs="Times New Roman"/>
          <w:sz w:val="24"/>
          <w:szCs w:val="24"/>
        </w:rPr>
        <w:t xml:space="preserve"> the</w:t>
      </w:r>
      <w:r w:rsidR="00C61738">
        <w:rPr>
          <w:rFonts w:ascii="Times New Roman" w:hAnsi="Times New Roman" w:cs="Times New Roman"/>
          <w:sz w:val="24"/>
          <w:szCs w:val="24"/>
        </w:rPr>
        <w:t xml:space="preserve"> infrastructure. </w:t>
      </w:r>
      <w:r w:rsidR="00D068EB">
        <w:rPr>
          <w:rFonts w:ascii="Times New Roman" w:hAnsi="Times New Roman" w:cs="Times New Roman"/>
          <w:sz w:val="24"/>
          <w:szCs w:val="24"/>
        </w:rPr>
        <w:t xml:space="preserve">The </w:t>
      </w:r>
      <w:r w:rsidR="00184FA8">
        <w:rPr>
          <w:rFonts w:ascii="Times New Roman" w:hAnsi="Times New Roman" w:cs="Times New Roman"/>
          <w:sz w:val="24"/>
          <w:szCs w:val="24"/>
        </w:rPr>
        <w:t xml:space="preserve">Spring framework provides annotations to implement </w:t>
      </w:r>
      <w:r w:rsidR="00FF76F6">
        <w:rPr>
          <w:rFonts w:ascii="Times New Roman" w:hAnsi="Times New Roman" w:cs="Times New Roman"/>
          <w:sz w:val="24"/>
          <w:szCs w:val="24"/>
        </w:rPr>
        <w:t xml:space="preserve">the </w:t>
      </w:r>
      <w:r w:rsidR="00A51091">
        <w:rPr>
          <w:rFonts w:ascii="Times New Roman" w:hAnsi="Times New Roman" w:cs="Times New Roman"/>
          <w:sz w:val="24"/>
          <w:szCs w:val="24"/>
        </w:rPr>
        <w:t xml:space="preserve">transaction management which requires minimum code to </w:t>
      </w:r>
      <w:r w:rsidR="00D020B1">
        <w:rPr>
          <w:rFonts w:ascii="Times New Roman" w:hAnsi="Times New Roman" w:cs="Times New Roman"/>
          <w:sz w:val="24"/>
          <w:szCs w:val="24"/>
        </w:rPr>
        <w:t xml:space="preserve">be </w:t>
      </w:r>
      <w:r w:rsidR="00A51091">
        <w:rPr>
          <w:rFonts w:ascii="Times New Roman" w:hAnsi="Times New Roman" w:cs="Times New Roman"/>
          <w:sz w:val="24"/>
          <w:szCs w:val="24"/>
        </w:rPr>
        <w:t xml:space="preserve">written and improves </w:t>
      </w:r>
      <w:r w:rsidR="006A2C49">
        <w:rPr>
          <w:rFonts w:ascii="Times New Roman" w:hAnsi="Times New Roman" w:cs="Times New Roman"/>
          <w:sz w:val="24"/>
          <w:szCs w:val="24"/>
        </w:rPr>
        <w:t xml:space="preserve">the </w:t>
      </w:r>
      <w:r w:rsidR="00A51091">
        <w:rPr>
          <w:rFonts w:ascii="Times New Roman" w:hAnsi="Times New Roman" w:cs="Times New Roman"/>
          <w:sz w:val="24"/>
          <w:szCs w:val="24"/>
        </w:rPr>
        <w:t>code reusability</w:t>
      </w:r>
      <w:r w:rsidR="00184FA8">
        <w:rPr>
          <w:rFonts w:ascii="Times New Roman" w:hAnsi="Times New Roman" w:cs="Times New Roman"/>
          <w:sz w:val="24"/>
          <w:szCs w:val="24"/>
        </w:rPr>
        <w:t>.</w:t>
      </w:r>
    </w:p>
    <w:p w14:paraId="142527B6" w14:textId="1C73B47B" w:rsidR="003226DE" w:rsidRDefault="003226DE" w:rsidP="003226DE">
      <w:pPr>
        <w:spacing w:after="0" w:line="480" w:lineRule="auto"/>
        <w:rPr>
          <w:rFonts w:ascii="Times New Roman" w:hAnsi="Times New Roman" w:cs="Times New Roman"/>
          <w:b/>
          <w:sz w:val="24"/>
          <w:szCs w:val="24"/>
        </w:rPr>
      </w:pPr>
      <w:r>
        <w:rPr>
          <w:rFonts w:ascii="Times New Roman" w:hAnsi="Times New Roman" w:cs="Times New Roman"/>
          <w:b/>
          <w:sz w:val="24"/>
          <w:szCs w:val="24"/>
        </w:rPr>
        <w:t>Spring Scheduler</w:t>
      </w:r>
    </w:p>
    <w:p w14:paraId="70711FA5" w14:textId="27F29327" w:rsidR="003226DE" w:rsidRDefault="00A1194E" w:rsidP="00A1194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Scheduling is an important requirement of every web application. Every application has </w:t>
      </w:r>
      <w:r w:rsidR="003226DE">
        <w:rPr>
          <w:rFonts w:ascii="Times New Roman" w:hAnsi="Times New Roman" w:cs="Times New Roman"/>
          <w:sz w:val="24"/>
          <w:szCs w:val="24"/>
        </w:rPr>
        <w:t xml:space="preserve">some background job to be </w:t>
      </w:r>
      <w:r w:rsidR="00BE3E7D">
        <w:rPr>
          <w:rFonts w:ascii="Times New Roman" w:hAnsi="Times New Roman" w:cs="Times New Roman"/>
          <w:sz w:val="24"/>
          <w:szCs w:val="24"/>
        </w:rPr>
        <w:t xml:space="preserve">executed periodically </w:t>
      </w:r>
      <w:r w:rsidR="003226DE">
        <w:rPr>
          <w:rFonts w:ascii="Times New Roman" w:hAnsi="Times New Roman" w:cs="Times New Roman"/>
          <w:sz w:val="24"/>
          <w:szCs w:val="24"/>
        </w:rPr>
        <w:t>over the time</w:t>
      </w:r>
      <w:r w:rsidR="00F972AB">
        <w:rPr>
          <w:rFonts w:ascii="Times New Roman" w:hAnsi="Times New Roman" w:cs="Times New Roman"/>
          <w:sz w:val="24"/>
          <w:szCs w:val="24"/>
        </w:rPr>
        <w:t xml:space="preserve"> it is running</w:t>
      </w:r>
      <w:r w:rsidR="003226DE">
        <w:rPr>
          <w:rFonts w:ascii="Times New Roman" w:hAnsi="Times New Roman" w:cs="Times New Roman"/>
          <w:sz w:val="24"/>
          <w:szCs w:val="24"/>
        </w:rPr>
        <w:t xml:space="preserve">. </w:t>
      </w:r>
      <w:r w:rsidR="00F5516E">
        <w:rPr>
          <w:rFonts w:ascii="Times New Roman" w:hAnsi="Times New Roman" w:cs="Times New Roman"/>
          <w:sz w:val="24"/>
          <w:szCs w:val="24"/>
        </w:rPr>
        <w:t>The p</w:t>
      </w:r>
      <w:r w:rsidR="00FA0415">
        <w:rPr>
          <w:rFonts w:ascii="Times New Roman" w:hAnsi="Times New Roman" w:cs="Times New Roman"/>
          <w:sz w:val="24"/>
          <w:szCs w:val="24"/>
        </w:rPr>
        <w:t xml:space="preserve">eriodical execution of </w:t>
      </w:r>
      <w:r w:rsidR="00D44842">
        <w:rPr>
          <w:rFonts w:ascii="Times New Roman" w:hAnsi="Times New Roman" w:cs="Times New Roman"/>
          <w:sz w:val="24"/>
          <w:szCs w:val="24"/>
        </w:rPr>
        <w:t xml:space="preserve">the </w:t>
      </w:r>
      <w:r w:rsidR="00FA0415">
        <w:rPr>
          <w:rFonts w:ascii="Times New Roman" w:hAnsi="Times New Roman" w:cs="Times New Roman"/>
          <w:sz w:val="24"/>
          <w:szCs w:val="24"/>
        </w:rPr>
        <w:t>job is done using schedulers</w:t>
      </w:r>
      <w:r w:rsidR="003226DE">
        <w:rPr>
          <w:rFonts w:ascii="Times New Roman" w:hAnsi="Times New Roman" w:cs="Times New Roman"/>
          <w:sz w:val="24"/>
          <w:szCs w:val="24"/>
        </w:rPr>
        <w:t xml:space="preserve">. Schedulers </w:t>
      </w:r>
      <w:r w:rsidR="003F786F">
        <w:rPr>
          <w:rFonts w:ascii="Times New Roman" w:hAnsi="Times New Roman" w:cs="Times New Roman"/>
          <w:sz w:val="24"/>
          <w:szCs w:val="24"/>
        </w:rPr>
        <w:t>are</w:t>
      </w:r>
      <w:r w:rsidR="003226DE">
        <w:rPr>
          <w:rFonts w:ascii="Times New Roman" w:hAnsi="Times New Roman" w:cs="Times New Roman"/>
          <w:sz w:val="24"/>
          <w:szCs w:val="24"/>
        </w:rPr>
        <w:t xml:space="preserve"> configured to run at</w:t>
      </w:r>
      <w:r w:rsidR="00F8615E">
        <w:rPr>
          <w:rFonts w:ascii="Times New Roman" w:hAnsi="Times New Roman" w:cs="Times New Roman"/>
          <w:sz w:val="24"/>
          <w:szCs w:val="24"/>
        </w:rPr>
        <w:t xml:space="preserve"> a</w:t>
      </w:r>
      <w:r w:rsidR="003226DE">
        <w:rPr>
          <w:rFonts w:ascii="Times New Roman" w:hAnsi="Times New Roman" w:cs="Times New Roman"/>
          <w:sz w:val="24"/>
          <w:szCs w:val="24"/>
        </w:rPr>
        <w:t xml:space="preserve"> specified time interval</w:t>
      </w:r>
      <w:r w:rsidR="003F786F">
        <w:rPr>
          <w:rFonts w:ascii="Times New Roman" w:hAnsi="Times New Roman" w:cs="Times New Roman"/>
          <w:sz w:val="24"/>
          <w:szCs w:val="24"/>
        </w:rPr>
        <w:t xml:space="preserve"> and perform file or database operations</w:t>
      </w:r>
      <w:r w:rsidR="003226DE">
        <w:rPr>
          <w:rFonts w:ascii="Times New Roman" w:hAnsi="Times New Roman" w:cs="Times New Roman"/>
          <w:sz w:val="24"/>
          <w:szCs w:val="24"/>
        </w:rPr>
        <w:t xml:space="preserve">. </w:t>
      </w:r>
      <w:r w:rsidR="00DF46CA">
        <w:rPr>
          <w:rFonts w:ascii="Times New Roman" w:hAnsi="Times New Roman" w:cs="Times New Roman"/>
          <w:sz w:val="24"/>
          <w:szCs w:val="24"/>
        </w:rPr>
        <w:t>The Spring f</w:t>
      </w:r>
      <w:r w:rsidR="00414724" w:rsidRPr="007C2B46">
        <w:rPr>
          <w:rFonts w:ascii="Times New Roman" w:hAnsi="Times New Roman" w:cs="Times New Roman"/>
          <w:sz w:val="24"/>
          <w:szCs w:val="24"/>
        </w:rPr>
        <w:t xml:space="preserve">ramework provides </w:t>
      </w:r>
      <w:r w:rsidR="00414724">
        <w:rPr>
          <w:rFonts w:ascii="Times New Roman" w:hAnsi="Times New Roman" w:cs="Times New Roman"/>
          <w:sz w:val="24"/>
          <w:szCs w:val="24"/>
        </w:rPr>
        <w:t xml:space="preserve">classes for scheduling </w:t>
      </w:r>
      <w:r w:rsidR="009C3C95">
        <w:rPr>
          <w:rFonts w:ascii="Times New Roman" w:hAnsi="Times New Roman" w:cs="Times New Roman"/>
          <w:sz w:val="24"/>
          <w:szCs w:val="24"/>
        </w:rPr>
        <w:t xml:space="preserve">a block of code to be executed as a job </w:t>
      </w:r>
      <w:r w:rsidR="00414724">
        <w:rPr>
          <w:rFonts w:ascii="Times New Roman" w:hAnsi="Times New Roman" w:cs="Times New Roman"/>
          <w:sz w:val="24"/>
          <w:szCs w:val="24"/>
        </w:rPr>
        <w:t xml:space="preserve">and </w:t>
      </w:r>
      <w:r w:rsidR="003A4767">
        <w:rPr>
          <w:rFonts w:ascii="Times New Roman" w:hAnsi="Times New Roman" w:cs="Times New Roman"/>
          <w:sz w:val="24"/>
          <w:szCs w:val="24"/>
        </w:rPr>
        <w:t>configuration is done using annotations</w:t>
      </w:r>
      <w:r w:rsidR="00414724" w:rsidRPr="007C2B46">
        <w:rPr>
          <w:rFonts w:ascii="Times New Roman" w:hAnsi="Times New Roman" w:cs="Times New Roman"/>
          <w:sz w:val="24"/>
          <w:szCs w:val="24"/>
        </w:rPr>
        <w:t>.</w:t>
      </w:r>
    </w:p>
    <w:p w14:paraId="4727A380" w14:textId="51410A4B" w:rsidR="003F085E" w:rsidRDefault="00AC2E1A" w:rsidP="003F085E">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Spring Security</w:t>
      </w:r>
    </w:p>
    <w:p w14:paraId="4734D0FD" w14:textId="22CCB73B" w:rsidR="003F085E" w:rsidRDefault="003F085E" w:rsidP="003F085E">
      <w:pPr>
        <w:spacing w:after="0" w:line="48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Every web application is required to implement security features to prevent malicious</w:t>
      </w:r>
    </w:p>
    <w:p w14:paraId="20E0EA6C" w14:textId="00A597AA" w:rsidR="00750595" w:rsidRDefault="00775804" w:rsidP="003F085E">
      <w:pPr>
        <w:spacing w:after="0" w:line="480" w:lineRule="auto"/>
        <w:rPr>
          <w:rFonts w:ascii="Times New Roman" w:hAnsi="Times New Roman" w:cs="Times New Roman"/>
          <w:sz w:val="24"/>
          <w:szCs w:val="24"/>
        </w:rPr>
      </w:pPr>
      <w:r>
        <w:rPr>
          <w:rFonts w:ascii="Times New Roman" w:hAnsi="Times New Roman" w:cs="Times New Roman"/>
          <w:sz w:val="24"/>
          <w:szCs w:val="24"/>
        </w:rPr>
        <w:t>activity</w:t>
      </w:r>
      <w:r w:rsidR="00EA3366">
        <w:rPr>
          <w:rFonts w:ascii="Times New Roman" w:hAnsi="Times New Roman" w:cs="Times New Roman"/>
          <w:sz w:val="24"/>
          <w:szCs w:val="24"/>
        </w:rPr>
        <w:t>.</w:t>
      </w:r>
      <w:r>
        <w:rPr>
          <w:rFonts w:ascii="Times New Roman" w:hAnsi="Times New Roman" w:cs="Times New Roman"/>
          <w:sz w:val="24"/>
          <w:szCs w:val="24"/>
        </w:rPr>
        <w:t xml:space="preserve"> </w:t>
      </w:r>
      <w:r w:rsidR="00E838BE">
        <w:rPr>
          <w:rFonts w:ascii="Times New Roman" w:hAnsi="Times New Roman" w:cs="Times New Roman"/>
          <w:sz w:val="24"/>
          <w:szCs w:val="24"/>
        </w:rPr>
        <w:t>The w</w:t>
      </w:r>
      <w:r>
        <w:rPr>
          <w:rFonts w:ascii="Times New Roman" w:hAnsi="Times New Roman" w:cs="Times New Roman"/>
          <w:sz w:val="24"/>
          <w:szCs w:val="24"/>
        </w:rPr>
        <w:t>eb application</w:t>
      </w:r>
      <w:r w:rsidR="00C7231C">
        <w:rPr>
          <w:rFonts w:ascii="Times New Roman" w:hAnsi="Times New Roman" w:cs="Times New Roman"/>
          <w:sz w:val="24"/>
          <w:szCs w:val="24"/>
        </w:rPr>
        <w:t>s</w:t>
      </w:r>
      <w:r>
        <w:rPr>
          <w:rFonts w:ascii="Times New Roman" w:hAnsi="Times New Roman" w:cs="Times New Roman"/>
          <w:sz w:val="24"/>
          <w:szCs w:val="24"/>
        </w:rPr>
        <w:t xml:space="preserve"> are exposed to many vulnerabilities</w:t>
      </w:r>
      <w:r w:rsidR="00E45F68">
        <w:rPr>
          <w:rFonts w:ascii="Times New Roman" w:hAnsi="Times New Roman" w:cs="Times New Roman"/>
          <w:sz w:val="24"/>
          <w:szCs w:val="24"/>
        </w:rPr>
        <w:t>,</w:t>
      </w:r>
      <w:r>
        <w:rPr>
          <w:rFonts w:ascii="Times New Roman" w:hAnsi="Times New Roman" w:cs="Times New Roman"/>
          <w:sz w:val="24"/>
          <w:szCs w:val="24"/>
        </w:rPr>
        <w:t xml:space="preserve"> </w:t>
      </w:r>
      <w:r w:rsidR="00C66CF4">
        <w:rPr>
          <w:rFonts w:ascii="Times New Roman" w:hAnsi="Times New Roman" w:cs="Times New Roman"/>
          <w:sz w:val="24"/>
          <w:szCs w:val="24"/>
        </w:rPr>
        <w:t>which are exploited by</w:t>
      </w:r>
      <w:r>
        <w:rPr>
          <w:rFonts w:ascii="Times New Roman" w:hAnsi="Times New Roman" w:cs="Times New Roman"/>
          <w:sz w:val="24"/>
          <w:szCs w:val="24"/>
        </w:rPr>
        <w:t xml:space="preserve"> malicious users to gain confidential information</w:t>
      </w:r>
      <w:r w:rsidR="008F4284">
        <w:rPr>
          <w:rFonts w:ascii="Times New Roman" w:hAnsi="Times New Roman" w:cs="Times New Roman"/>
          <w:sz w:val="24"/>
          <w:szCs w:val="24"/>
        </w:rPr>
        <w:t xml:space="preserve"> of authenticated users</w:t>
      </w:r>
      <w:r>
        <w:rPr>
          <w:rFonts w:ascii="Times New Roman" w:hAnsi="Times New Roman" w:cs="Times New Roman"/>
          <w:sz w:val="24"/>
          <w:szCs w:val="24"/>
        </w:rPr>
        <w:t xml:space="preserve"> or cause damage to </w:t>
      </w:r>
      <w:r w:rsidR="00522601">
        <w:rPr>
          <w:rFonts w:ascii="Times New Roman" w:hAnsi="Times New Roman" w:cs="Times New Roman"/>
          <w:sz w:val="24"/>
          <w:szCs w:val="24"/>
        </w:rPr>
        <w:t xml:space="preserve">the </w:t>
      </w:r>
      <w:r>
        <w:rPr>
          <w:rFonts w:ascii="Times New Roman" w:hAnsi="Times New Roman" w:cs="Times New Roman"/>
          <w:sz w:val="24"/>
          <w:szCs w:val="24"/>
        </w:rPr>
        <w:t>web application.</w:t>
      </w:r>
      <w:r w:rsidR="00EA3366">
        <w:rPr>
          <w:rFonts w:ascii="Times New Roman" w:hAnsi="Times New Roman" w:cs="Times New Roman"/>
          <w:sz w:val="24"/>
          <w:szCs w:val="24"/>
        </w:rPr>
        <w:t xml:space="preserve"> </w:t>
      </w:r>
      <w:r w:rsidR="0014080C" w:rsidRPr="0014080C">
        <w:rPr>
          <w:rFonts w:ascii="Times New Roman" w:hAnsi="Times New Roman" w:cs="Times New Roman"/>
          <w:sz w:val="24"/>
          <w:szCs w:val="24"/>
        </w:rPr>
        <w:t xml:space="preserve">Spring </w:t>
      </w:r>
      <w:r w:rsidR="00F41471">
        <w:rPr>
          <w:rFonts w:ascii="Times New Roman" w:hAnsi="Times New Roman" w:cs="Times New Roman"/>
          <w:sz w:val="24"/>
          <w:szCs w:val="24"/>
        </w:rPr>
        <w:t>s</w:t>
      </w:r>
      <w:r w:rsidR="0014080C" w:rsidRPr="0014080C">
        <w:rPr>
          <w:rFonts w:ascii="Times New Roman" w:hAnsi="Times New Roman" w:cs="Times New Roman"/>
          <w:sz w:val="24"/>
          <w:szCs w:val="24"/>
        </w:rPr>
        <w:t xml:space="preserve">ecurity </w:t>
      </w:r>
      <w:r w:rsidR="00D66227">
        <w:rPr>
          <w:rFonts w:ascii="Times New Roman" w:hAnsi="Times New Roman" w:cs="Times New Roman"/>
          <w:sz w:val="24"/>
          <w:szCs w:val="24"/>
        </w:rPr>
        <w:t xml:space="preserve">module provides </w:t>
      </w:r>
      <w:r w:rsidR="0075068B">
        <w:rPr>
          <w:rFonts w:ascii="Times New Roman" w:hAnsi="Times New Roman" w:cs="Times New Roman"/>
          <w:sz w:val="24"/>
          <w:szCs w:val="24"/>
        </w:rPr>
        <w:t xml:space="preserve">the </w:t>
      </w:r>
      <w:r w:rsidR="00D66227">
        <w:rPr>
          <w:rFonts w:ascii="Times New Roman" w:hAnsi="Times New Roman" w:cs="Times New Roman"/>
          <w:sz w:val="24"/>
          <w:szCs w:val="24"/>
        </w:rPr>
        <w:t xml:space="preserve">enhanced security implementation features </w:t>
      </w:r>
      <w:r w:rsidR="0004469A">
        <w:rPr>
          <w:rFonts w:ascii="Times New Roman" w:hAnsi="Times New Roman" w:cs="Times New Roman"/>
          <w:sz w:val="24"/>
          <w:szCs w:val="24"/>
        </w:rPr>
        <w:t>for web applications</w:t>
      </w:r>
      <w:r w:rsidR="002007F6">
        <w:rPr>
          <w:rFonts w:ascii="Times New Roman" w:hAnsi="Times New Roman" w:cs="Times New Roman"/>
          <w:sz w:val="24"/>
          <w:szCs w:val="24"/>
        </w:rPr>
        <w:t>.</w:t>
      </w:r>
      <w:r w:rsidR="0004469A">
        <w:rPr>
          <w:rFonts w:ascii="Times New Roman" w:hAnsi="Times New Roman" w:cs="Times New Roman"/>
          <w:sz w:val="24"/>
          <w:szCs w:val="24"/>
        </w:rPr>
        <w:t xml:space="preserve"> </w:t>
      </w:r>
      <w:r w:rsidR="00EA3366">
        <w:rPr>
          <w:rFonts w:ascii="Times New Roman" w:hAnsi="Times New Roman" w:cs="Times New Roman"/>
          <w:sz w:val="24"/>
          <w:szCs w:val="24"/>
        </w:rPr>
        <w:t>Two major operation</w:t>
      </w:r>
      <w:r w:rsidR="00F91850">
        <w:rPr>
          <w:rFonts w:ascii="Times New Roman" w:hAnsi="Times New Roman" w:cs="Times New Roman"/>
          <w:sz w:val="24"/>
          <w:szCs w:val="24"/>
        </w:rPr>
        <w:t>s</w:t>
      </w:r>
      <w:r w:rsidR="00955E22">
        <w:rPr>
          <w:rFonts w:ascii="Times New Roman" w:hAnsi="Times New Roman" w:cs="Times New Roman"/>
          <w:sz w:val="24"/>
          <w:szCs w:val="24"/>
        </w:rPr>
        <w:t xml:space="preserve"> provided by S</w:t>
      </w:r>
      <w:r w:rsidR="00EA3366">
        <w:rPr>
          <w:rFonts w:ascii="Times New Roman" w:hAnsi="Times New Roman" w:cs="Times New Roman"/>
          <w:sz w:val="24"/>
          <w:szCs w:val="24"/>
        </w:rPr>
        <w:t>pring security are authentication and authorization</w:t>
      </w:r>
      <w:r w:rsidR="001567A5">
        <w:rPr>
          <w:rFonts w:ascii="Times New Roman" w:hAnsi="Times New Roman" w:cs="Times New Roman"/>
          <w:sz w:val="24"/>
          <w:szCs w:val="24"/>
        </w:rPr>
        <w:t xml:space="preserve"> [1</w:t>
      </w:r>
      <w:r w:rsidR="0075068B">
        <w:rPr>
          <w:rFonts w:ascii="Times New Roman" w:hAnsi="Times New Roman" w:cs="Times New Roman"/>
          <w:sz w:val="24"/>
          <w:szCs w:val="24"/>
        </w:rPr>
        <w:t>4</w:t>
      </w:r>
      <w:r w:rsidR="001567A5">
        <w:rPr>
          <w:rFonts w:ascii="Times New Roman" w:hAnsi="Times New Roman" w:cs="Times New Roman"/>
          <w:sz w:val="24"/>
          <w:szCs w:val="24"/>
        </w:rPr>
        <w:t>]</w:t>
      </w:r>
      <w:r w:rsidR="00EA3366">
        <w:rPr>
          <w:rFonts w:ascii="Times New Roman" w:hAnsi="Times New Roman" w:cs="Times New Roman"/>
          <w:sz w:val="24"/>
          <w:szCs w:val="24"/>
        </w:rPr>
        <w:t>.</w:t>
      </w:r>
      <w:r w:rsidR="001567A5">
        <w:rPr>
          <w:rFonts w:ascii="Times New Roman" w:hAnsi="Times New Roman" w:cs="Times New Roman"/>
          <w:sz w:val="24"/>
          <w:szCs w:val="24"/>
        </w:rPr>
        <w:t xml:space="preserve"> Authentication </w:t>
      </w:r>
      <w:r w:rsidR="00BB3884">
        <w:rPr>
          <w:rFonts w:ascii="Times New Roman" w:hAnsi="Times New Roman" w:cs="Times New Roman"/>
          <w:sz w:val="24"/>
          <w:szCs w:val="24"/>
        </w:rPr>
        <w:t xml:space="preserve">is implemented to ensure that the valid user is able to access personal account in the application. Authentication ensures that the users with valid account get access to </w:t>
      </w:r>
      <w:r w:rsidR="00C95F71">
        <w:rPr>
          <w:rFonts w:ascii="Times New Roman" w:hAnsi="Times New Roman" w:cs="Times New Roman"/>
          <w:sz w:val="24"/>
          <w:szCs w:val="24"/>
        </w:rPr>
        <w:t xml:space="preserve">the </w:t>
      </w:r>
      <w:r w:rsidR="00BB3884">
        <w:rPr>
          <w:rFonts w:ascii="Times New Roman" w:hAnsi="Times New Roman" w:cs="Times New Roman"/>
          <w:sz w:val="24"/>
          <w:szCs w:val="24"/>
        </w:rPr>
        <w:t>application. Authorization is implemented to ensure that the information accessible to</w:t>
      </w:r>
      <w:r w:rsidR="00E56F97">
        <w:rPr>
          <w:rFonts w:ascii="Times New Roman" w:hAnsi="Times New Roman" w:cs="Times New Roman"/>
          <w:sz w:val="24"/>
          <w:szCs w:val="24"/>
        </w:rPr>
        <w:t xml:space="preserve"> the</w:t>
      </w:r>
      <w:r w:rsidR="00BB3884">
        <w:rPr>
          <w:rFonts w:ascii="Times New Roman" w:hAnsi="Times New Roman" w:cs="Times New Roman"/>
          <w:sz w:val="24"/>
          <w:szCs w:val="24"/>
        </w:rPr>
        <w:t xml:space="preserve"> user and scope of action is limited to the role defined for the user in the application.</w:t>
      </w:r>
      <w:r w:rsidR="00D66227">
        <w:rPr>
          <w:rFonts w:ascii="Times New Roman" w:hAnsi="Times New Roman" w:cs="Times New Roman"/>
          <w:sz w:val="24"/>
          <w:szCs w:val="24"/>
        </w:rPr>
        <w:t xml:space="preserve"> </w:t>
      </w:r>
      <w:r w:rsidR="007D7856">
        <w:rPr>
          <w:rFonts w:ascii="Times New Roman" w:hAnsi="Times New Roman" w:cs="Times New Roman"/>
          <w:sz w:val="24"/>
          <w:szCs w:val="24"/>
        </w:rPr>
        <w:t>Authorization ensure</w:t>
      </w:r>
      <w:r w:rsidR="009E5DF4">
        <w:rPr>
          <w:rFonts w:ascii="Times New Roman" w:hAnsi="Times New Roman" w:cs="Times New Roman"/>
          <w:sz w:val="24"/>
          <w:szCs w:val="24"/>
        </w:rPr>
        <w:t>s</w:t>
      </w:r>
      <w:r w:rsidR="007D7856">
        <w:rPr>
          <w:rFonts w:ascii="Times New Roman" w:hAnsi="Times New Roman" w:cs="Times New Roman"/>
          <w:sz w:val="24"/>
          <w:szCs w:val="24"/>
        </w:rPr>
        <w:t xml:space="preserve"> that the access-control is implemented and </w:t>
      </w:r>
      <w:r w:rsidR="008E7D3F">
        <w:rPr>
          <w:rFonts w:ascii="Times New Roman" w:hAnsi="Times New Roman" w:cs="Times New Roman"/>
          <w:sz w:val="24"/>
          <w:szCs w:val="24"/>
        </w:rPr>
        <w:t xml:space="preserve">that </w:t>
      </w:r>
      <w:r w:rsidR="007D7856">
        <w:rPr>
          <w:rFonts w:ascii="Times New Roman" w:hAnsi="Times New Roman" w:cs="Times New Roman"/>
          <w:sz w:val="24"/>
          <w:szCs w:val="24"/>
        </w:rPr>
        <w:t xml:space="preserve">users are able to access the application based on the role assigned to them. </w:t>
      </w:r>
    </w:p>
    <w:p w14:paraId="32B1521C" w14:textId="3C8718C2" w:rsidR="00C316BE" w:rsidRDefault="004D3277" w:rsidP="0056227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Spring security provides features of servlet filters to perform security checks </w:t>
      </w:r>
      <w:r w:rsidR="00A1485D">
        <w:rPr>
          <w:rFonts w:ascii="Times New Roman" w:hAnsi="Times New Roman" w:cs="Times New Roman"/>
          <w:sz w:val="24"/>
          <w:szCs w:val="24"/>
        </w:rPr>
        <w:t>and audit</w:t>
      </w:r>
      <w:r w:rsidR="00B803CE">
        <w:rPr>
          <w:rFonts w:ascii="Times New Roman" w:hAnsi="Times New Roman" w:cs="Times New Roman"/>
          <w:sz w:val="24"/>
          <w:szCs w:val="24"/>
        </w:rPr>
        <w:t xml:space="preserve"> </w:t>
      </w:r>
      <w:r w:rsidR="00A1485D">
        <w:rPr>
          <w:rFonts w:ascii="Times New Roman" w:hAnsi="Times New Roman" w:cs="Times New Roman"/>
          <w:sz w:val="24"/>
          <w:szCs w:val="24"/>
        </w:rPr>
        <w:t>each</w:t>
      </w:r>
      <w:r>
        <w:rPr>
          <w:rFonts w:ascii="Times New Roman" w:hAnsi="Times New Roman" w:cs="Times New Roman"/>
          <w:sz w:val="24"/>
          <w:szCs w:val="24"/>
        </w:rPr>
        <w:t xml:space="preserve"> request, before the request reaches the controller.</w:t>
      </w:r>
      <w:r w:rsidR="00ED5941">
        <w:rPr>
          <w:rFonts w:ascii="Times New Roman" w:hAnsi="Times New Roman" w:cs="Times New Roman"/>
          <w:sz w:val="24"/>
          <w:szCs w:val="24"/>
        </w:rPr>
        <w:t xml:space="preserve"> </w:t>
      </w:r>
      <w:r w:rsidR="006D23FF">
        <w:rPr>
          <w:rFonts w:ascii="Times New Roman" w:hAnsi="Times New Roman" w:cs="Times New Roman"/>
          <w:sz w:val="24"/>
          <w:szCs w:val="24"/>
        </w:rPr>
        <w:t xml:space="preserve">Each </w:t>
      </w:r>
      <w:r w:rsidR="006D4CDB">
        <w:rPr>
          <w:rFonts w:ascii="Times New Roman" w:hAnsi="Times New Roman" w:cs="Times New Roman"/>
          <w:sz w:val="24"/>
          <w:szCs w:val="24"/>
        </w:rPr>
        <w:t xml:space="preserve">user requests are initially captured by </w:t>
      </w:r>
      <w:r w:rsidR="007A65F1">
        <w:rPr>
          <w:rFonts w:ascii="Times New Roman" w:hAnsi="Times New Roman" w:cs="Times New Roman"/>
          <w:sz w:val="24"/>
          <w:szCs w:val="24"/>
        </w:rPr>
        <w:t xml:space="preserve">the </w:t>
      </w:r>
      <w:r w:rsidR="006D4CDB">
        <w:rPr>
          <w:rFonts w:ascii="Times New Roman" w:hAnsi="Times New Roman" w:cs="Times New Roman"/>
          <w:sz w:val="24"/>
          <w:szCs w:val="24"/>
        </w:rPr>
        <w:t xml:space="preserve">Spring Delegating Filter. </w:t>
      </w:r>
      <w:r w:rsidR="00D3166A">
        <w:rPr>
          <w:rFonts w:ascii="Times New Roman" w:hAnsi="Times New Roman" w:cs="Times New Roman"/>
          <w:sz w:val="24"/>
          <w:szCs w:val="24"/>
        </w:rPr>
        <w:t xml:space="preserve">Filters are implemented to perform authentication and authentication checks on the request before the request reaches </w:t>
      </w:r>
      <w:r w:rsidR="006D072C">
        <w:rPr>
          <w:rFonts w:ascii="Times New Roman" w:hAnsi="Times New Roman" w:cs="Times New Roman"/>
          <w:sz w:val="24"/>
          <w:szCs w:val="24"/>
        </w:rPr>
        <w:t xml:space="preserve">the </w:t>
      </w:r>
      <w:r w:rsidR="00D3166A">
        <w:rPr>
          <w:rFonts w:ascii="Times New Roman" w:hAnsi="Times New Roman" w:cs="Times New Roman"/>
          <w:sz w:val="24"/>
          <w:szCs w:val="24"/>
        </w:rPr>
        <w:t>controller</w:t>
      </w:r>
      <w:r w:rsidR="00F01052">
        <w:rPr>
          <w:rFonts w:ascii="Times New Roman" w:hAnsi="Times New Roman" w:cs="Times New Roman"/>
          <w:sz w:val="24"/>
          <w:szCs w:val="24"/>
        </w:rPr>
        <w:t xml:space="preserve"> known as </w:t>
      </w:r>
      <w:r w:rsidR="00F62950">
        <w:rPr>
          <w:rFonts w:ascii="Times New Roman" w:hAnsi="Times New Roman" w:cs="Times New Roman"/>
          <w:sz w:val="24"/>
          <w:szCs w:val="24"/>
        </w:rPr>
        <w:t xml:space="preserve">a </w:t>
      </w:r>
      <w:r w:rsidR="00F01052">
        <w:rPr>
          <w:rFonts w:ascii="Times New Roman" w:hAnsi="Times New Roman" w:cs="Times New Roman"/>
          <w:sz w:val="24"/>
          <w:szCs w:val="24"/>
        </w:rPr>
        <w:t>Spring Dispatcher Servlet</w:t>
      </w:r>
      <w:r w:rsidR="00D3166A">
        <w:rPr>
          <w:rFonts w:ascii="Times New Roman" w:hAnsi="Times New Roman" w:cs="Times New Roman"/>
          <w:sz w:val="24"/>
          <w:szCs w:val="24"/>
        </w:rPr>
        <w:t>.</w:t>
      </w:r>
      <w:r w:rsidR="009F4360">
        <w:rPr>
          <w:rFonts w:ascii="Times New Roman" w:hAnsi="Times New Roman" w:cs="Times New Roman"/>
          <w:sz w:val="24"/>
          <w:szCs w:val="24"/>
        </w:rPr>
        <w:t xml:space="preserve"> Once the request goes through each filter check, the dispatcher servlet performs </w:t>
      </w:r>
      <w:r w:rsidR="0004656F">
        <w:rPr>
          <w:rFonts w:ascii="Times New Roman" w:hAnsi="Times New Roman" w:cs="Times New Roman"/>
          <w:sz w:val="24"/>
          <w:szCs w:val="24"/>
        </w:rPr>
        <w:t xml:space="preserve">the </w:t>
      </w:r>
      <w:r w:rsidR="009F4360">
        <w:rPr>
          <w:rFonts w:ascii="Times New Roman" w:hAnsi="Times New Roman" w:cs="Times New Roman"/>
          <w:sz w:val="24"/>
          <w:szCs w:val="24"/>
        </w:rPr>
        <w:t>request mapping function and execute</w:t>
      </w:r>
      <w:r w:rsidR="00696C68">
        <w:rPr>
          <w:rFonts w:ascii="Times New Roman" w:hAnsi="Times New Roman" w:cs="Times New Roman"/>
          <w:sz w:val="24"/>
          <w:szCs w:val="24"/>
        </w:rPr>
        <w:t>s the</w:t>
      </w:r>
      <w:r w:rsidR="009F4360">
        <w:rPr>
          <w:rFonts w:ascii="Times New Roman" w:hAnsi="Times New Roman" w:cs="Times New Roman"/>
          <w:sz w:val="24"/>
          <w:szCs w:val="24"/>
        </w:rPr>
        <w:t xml:space="preserve"> business logic.</w:t>
      </w:r>
      <w:r w:rsidR="00ED1EA4">
        <w:rPr>
          <w:rFonts w:ascii="Times New Roman" w:hAnsi="Times New Roman" w:cs="Times New Roman"/>
          <w:sz w:val="24"/>
          <w:szCs w:val="24"/>
        </w:rPr>
        <w:t xml:space="preserve"> </w:t>
      </w:r>
      <w:r w:rsidR="006A5FD1">
        <w:rPr>
          <w:rFonts w:ascii="Times New Roman" w:hAnsi="Times New Roman" w:cs="Times New Roman"/>
          <w:sz w:val="24"/>
          <w:szCs w:val="24"/>
        </w:rPr>
        <w:t xml:space="preserve">Spring security provides interceptor filters which are used to customize access control to web pages based on the user authentication and user role. </w:t>
      </w:r>
      <w:r w:rsidR="00A95C3C">
        <w:rPr>
          <w:rFonts w:ascii="Times New Roman" w:hAnsi="Times New Roman" w:cs="Times New Roman"/>
          <w:sz w:val="24"/>
          <w:szCs w:val="24"/>
        </w:rPr>
        <w:t xml:space="preserve">The user session information can be accessed on each </w:t>
      </w:r>
      <w:r w:rsidR="008F33C6">
        <w:rPr>
          <w:rFonts w:ascii="Times New Roman" w:hAnsi="Times New Roman" w:cs="Times New Roman"/>
          <w:sz w:val="24"/>
          <w:szCs w:val="24"/>
        </w:rPr>
        <w:t xml:space="preserve">web </w:t>
      </w:r>
      <w:r w:rsidR="00A95C3C">
        <w:rPr>
          <w:rFonts w:ascii="Times New Roman" w:hAnsi="Times New Roman" w:cs="Times New Roman"/>
          <w:sz w:val="24"/>
          <w:szCs w:val="24"/>
        </w:rPr>
        <w:t>page using Spring security tag librar</w:t>
      </w:r>
      <w:r w:rsidR="0022496F">
        <w:rPr>
          <w:rFonts w:ascii="Times New Roman" w:hAnsi="Times New Roman" w:cs="Times New Roman"/>
          <w:sz w:val="24"/>
          <w:szCs w:val="24"/>
        </w:rPr>
        <w:t>y</w:t>
      </w:r>
      <w:r w:rsidR="00A95C3C">
        <w:rPr>
          <w:rFonts w:ascii="Times New Roman" w:hAnsi="Times New Roman" w:cs="Times New Roman"/>
          <w:sz w:val="24"/>
          <w:szCs w:val="24"/>
        </w:rPr>
        <w:t>.</w:t>
      </w:r>
      <w:r w:rsidR="006A5FD1">
        <w:rPr>
          <w:rFonts w:ascii="Times New Roman" w:hAnsi="Times New Roman" w:cs="Times New Roman"/>
          <w:sz w:val="24"/>
          <w:szCs w:val="24"/>
        </w:rPr>
        <w:t xml:space="preserve"> </w:t>
      </w:r>
      <w:r w:rsidR="00ED1EA4">
        <w:rPr>
          <w:rFonts w:ascii="Times New Roman" w:hAnsi="Times New Roman" w:cs="Times New Roman"/>
          <w:sz w:val="24"/>
          <w:szCs w:val="24"/>
        </w:rPr>
        <w:t>Therefore, S</w:t>
      </w:r>
      <w:r w:rsidR="00696C68">
        <w:rPr>
          <w:rFonts w:ascii="Times New Roman" w:hAnsi="Times New Roman" w:cs="Times New Roman"/>
          <w:sz w:val="24"/>
          <w:szCs w:val="24"/>
        </w:rPr>
        <w:t>pring security provides high customization capabilities</w:t>
      </w:r>
      <w:r w:rsidR="003315C7">
        <w:rPr>
          <w:rFonts w:ascii="Times New Roman" w:hAnsi="Times New Roman" w:cs="Times New Roman"/>
          <w:sz w:val="24"/>
          <w:szCs w:val="24"/>
        </w:rPr>
        <w:t xml:space="preserve"> to handle each request based on its context</w:t>
      </w:r>
      <w:r w:rsidR="00696C68">
        <w:rPr>
          <w:rFonts w:ascii="Times New Roman" w:hAnsi="Times New Roman" w:cs="Times New Roman"/>
          <w:sz w:val="24"/>
          <w:szCs w:val="24"/>
        </w:rPr>
        <w:t xml:space="preserve">. </w:t>
      </w:r>
      <w:r w:rsidR="00CA538F">
        <w:rPr>
          <w:rFonts w:ascii="Times New Roman" w:hAnsi="Times New Roman" w:cs="Times New Roman"/>
          <w:sz w:val="24"/>
          <w:szCs w:val="24"/>
        </w:rPr>
        <w:t xml:space="preserve">Spring security has deep defence capabilities and can prevent common </w:t>
      </w:r>
      <w:r w:rsidR="00C316BE">
        <w:rPr>
          <w:rFonts w:ascii="Times New Roman" w:hAnsi="Times New Roman" w:cs="Times New Roman"/>
          <w:sz w:val="24"/>
          <w:szCs w:val="24"/>
        </w:rPr>
        <w:t>web application vulnerabilities.</w:t>
      </w:r>
    </w:p>
    <w:p w14:paraId="237D90F2" w14:textId="64A75B3E" w:rsidR="009D4821" w:rsidRPr="009D4821" w:rsidRDefault="009D4821" w:rsidP="009D4821">
      <w:pPr>
        <w:spacing w:after="0" w:line="480" w:lineRule="auto"/>
        <w:jc w:val="center"/>
        <w:rPr>
          <w:rFonts w:ascii="Times New Roman" w:hAnsi="Times New Roman" w:cs="Times New Roman"/>
          <w:b/>
          <w:sz w:val="24"/>
          <w:szCs w:val="24"/>
        </w:rPr>
      </w:pPr>
      <w:r w:rsidRPr="009D4821">
        <w:rPr>
          <w:rFonts w:ascii="Times New Roman" w:hAnsi="Times New Roman" w:cs="Times New Roman"/>
          <w:b/>
          <w:sz w:val="24"/>
          <w:szCs w:val="24"/>
        </w:rPr>
        <w:lastRenderedPageBreak/>
        <w:t>Hibernate</w:t>
      </w:r>
    </w:p>
    <w:p w14:paraId="2149DB89" w14:textId="76054F58" w:rsidR="004E7BB5" w:rsidRDefault="006B5171" w:rsidP="00C316B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52088">
        <w:rPr>
          <w:rFonts w:ascii="Times New Roman" w:hAnsi="Times New Roman" w:cs="Times New Roman"/>
          <w:sz w:val="24"/>
          <w:szCs w:val="24"/>
        </w:rPr>
        <w:t xml:space="preserve">The traditional J2EE web applications </w:t>
      </w:r>
      <w:r w:rsidR="005A1802">
        <w:rPr>
          <w:rFonts w:ascii="Times New Roman" w:hAnsi="Times New Roman" w:cs="Times New Roman"/>
          <w:sz w:val="24"/>
          <w:szCs w:val="24"/>
        </w:rPr>
        <w:t xml:space="preserve">used </w:t>
      </w:r>
      <w:r w:rsidR="004947B3">
        <w:rPr>
          <w:rFonts w:ascii="Times New Roman" w:hAnsi="Times New Roman" w:cs="Times New Roman"/>
          <w:sz w:val="24"/>
          <w:szCs w:val="24"/>
        </w:rPr>
        <w:t>Java Database Connectivity</w:t>
      </w:r>
      <w:r w:rsidR="00552088">
        <w:rPr>
          <w:rFonts w:ascii="Times New Roman" w:hAnsi="Times New Roman" w:cs="Times New Roman"/>
          <w:sz w:val="24"/>
          <w:szCs w:val="24"/>
        </w:rPr>
        <w:t xml:space="preserve"> </w:t>
      </w:r>
      <w:r w:rsidR="004947B3">
        <w:rPr>
          <w:rFonts w:ascii="Times New Roman" w:hAnsi="Times New Roman" w:cs="Times New Roman"/>
          <w:sz w:val="24"/>
          <w:szCs w:val="24"/>
        </w:rPr>
        <w:t>(</w:t>
      </w:r>
      <w:r w:rsidR="00552088">
        <w:rPr>
          <w:rFonts w:ascii="Times New Roman" w:hAnsi="Times New Roman" w:cs="Times New Roman"/>
          <w:sz w:val="24"/>
          <w:szCs w:val="24"/>
        </w:rPr>
        <w:t>JDBC</w:t>
      </w:r>
      <w:r w:rsidR="004947B3">
        <w:rPr>
          <w:rFonts w:ascii="Times New Roman" w:hAnsi="Times New Roman" w:cs="Times New Roman"/>
          <w:sz w:val="24"/>
          <w:szCs w:val="24"/>
        </w:rPr>
        <w:t>)</w:t>
      </w:r>
      <w:r w:rsidR="00552088">
        <w:rPr>
          <w:rFonts w:ascii="Times New Roman" w:hAnsi="Times New Roman" w:cs="Times New Roman"/>
          <w:sz w:val="24"/>
          <w:szCs w:val="24"/>
        </w:rPr>
        <w:t xml:space="preserve"> connection</w:t>
      </w:r>
      <w:r w:rsidR="005A1802">
        <w:rPr>
          <w:rFonts w:ascii="Times New Roman" w:hAnsi="Times New Roman" w:cs="Times New Roman"/>
          <w:sz w:val="24"/>
          <w:szCs w:val="24"/>
        </w:rPr>
        <w:t xml:space="preserve"> to establish the database connectivity</w:t>
      </w:r>
      <w:r w:rsidR="00552088">
        <w:rPr>
          <w:rFonts w:ascii="Times New Roman" w:hAnsi="Times New Roman" w:cs="Times New Roman"/>
          <w:sz w:val="24"/>
          <w:szCs w:val="24"/>
        </w:rPr>
        <w:t xml:space="preserve">. JDBC connectivity caused connection problems during </w:t>
      </w:r>
      <w:r w:rsidR="009A4C39">
        <w:rPr>
          <w:rFonts w:ascii="Times New Roman" w:hAnsi="Times New Roman" w:cs="Times New Roman"/>
          <w:sz w:val="24"/>
          <w:szCs w:val="24"/>
        </w:rPr>
        <w:t>peak</w:t>
      </w:r>
      <w:r w:rsidR="00552088">
        <w:rPr>
          <w:rFonts w:ascii="Times New Roman" w:hAnsi="Times New Roman" w:cs="Times New Roman"/>
          <w:sz w:val="24"/>
          <w:szCs w:val="24"/>
        </w:rPr>
        <w:t xml:space="preserve"> load </w:t>
      </w:r>
      <w:r w:rsidR="005A1802">
        <w:rPr>
          <w:rFonts w:ascii="Times New Roman" w:hAnsi="Times New Roman" w:cs="Times New Roman"/>
          <w:sz w:val="24"/>
          <w:szCs w:val="24"/>
        </w:rPr>
        <w:t>because</w:t>
      </w:r>
      <w:r w:rsidR="00552088">
        <w:rPr>
          <w:rFonts w:ascii="Times New Roman" w:hAnsi="Times New Roman" w:cs="Times New Roman"/>
          <w:sz w:val="24"/>
          <w:szCs w:val="24"/>
        </w:rPr>
        <w:t xml:space="preserve"> it was difficult to configure and manage the </w:t>
      </w:r>
      <w:r w:rsidR="009A4C39">
        <w:rPr>
          <w:rFonts w:ascii="Times New Roman" w:hAnsi="Times New Roman" w:cs="Times New Roman"/>
          <w:sz w:val="24"/>
          <w:szCs w:val="24"/>
        </w:rPr>
        <w:t>h</w:t>
      </w:r>
      <w:r w:rsidR="00CF3FB4">
        <w:rPr>
          <w:rFonts w:ascii="Times New Roman" w:hAnsi="Times New Roman" w:cs="Times New Roman"/>
          <w:sz w:val="24"/>
          <w:szCs w:val="24"/>
        </w:rPr>
        <w:t>uge</w:t>
      </w:r>
      <w:r w:rsidR="009A4C39">
        <w:rPr>
          <w:rFonts w:ascii="Times New Roman" w:hAnsi="Times New Roman" w:cs="Times New Roman"/>
          <w:sz w:val="24"/>
          <w:szCs w:val="24"/>
        </w:rPr>
        <w:t xml:space="preserve"> number of </w:t>
      </w:r>
      <w:r w:rsidR="00552088">
        <w:rPr>
          <w:rFonts w:ascii="Times New Roman" w:hAnsi="Times New Roman" w:cs="Times New Roman"/>
          <w:sz w:val="24"/>
          <w:szCs w:val="24"/>
        </w:rPr>
        <w:t>database connection</w:t>
      </w:r>
      <w:r w:rsidR="00517E10">
        <w:rPr>
          <w:rFonts w:ascii="Times New Roman" w:hAnsi="Times New Roman" w:cs="Times New Roman"/>
          <w:sz w:val="24"/>
          <w:szCs w:val="24"/>
        </w:rPr>
        <w:t>s</w:t>
      </w:r>
      <w:r w:rsidR="00552088">
        <w:rPr>
          <w:rFonts w:ascii="Times New Roman" w:hAnsi="Times New Roman" w:cs="Times New Roman"/>
          <w:sz w:val="24"/>
          <w:szCs w:val="24"/>
        </w:rPr>
        <w:t xml:space="preserve">. </w:t>
      </w:r>
      <w:r w:rsidR="00536D42">
        <w:rPr>
          <w:rFonts w:ascii="Times New Roman" w:hAnsi="Times New Roman" w:cs="Times New Roman"/>
          <w:sz w:val="24"/>
          <w:szCs w:val="24"/>
        </w:rPr>
        <w:t xml:space="preserve">Another problem of JDBC connectivity was the need to write complex database SQL queries. </w:t>
      </w:r>
      <w:r w:rsidR="00A75309">
        <w:rPr>
          <w:rFonts w:ascii="Times New Roman" w:hAnsi="Times New Roman" w:cs="Times New Roman"/>
          <w:sz w:val="24"/>
          <w:szCs w:val="24"/>
        </w:rPr>
        <w:t>The current scale of web application us</w:t>
      </w:r>
      <w:r w:rsidR="00886337">
        <w:rPr>
          <w:rFonts w:ascii="Times New Roman" w:hAnsi="Times New Roman" w:cs="Times New Roman"/>
          <w:sz w:val="24"/>
          <w:szCs w:val="24"/>
        </w:rPr>
        <w:t>age</w:t>
      </w:r>
      <w:r w:rsidR="00A75309">
        <w:rPr>
          <w:rFonts w:ascii="Times New Roman" w:hAnsi="Times New Roman" w:cs="Times New Roman"/>
          <w:sz w:val="24"/>
          <w:szCs w:val="24"/>
        </w:rPr>
        <w:t xml:space="preserve"> </w:t>
      </w:r>
      <w:r w:rsidR="004A212E">
        <w:rPr>
          <w:rFonts w:ascii="Times New Roman" w:hAnsi="Times New Roman" w:cs="Times New Roman"/>
          <w:sz w:val="24"/>
          <w:szCs w:val="24"/>
        </w:rPr>
        <w:t xml:space="preserve">requires high number </w:t>
      </w:r>
      <w:r w:rsidR="00A639E9">
        <w:rPr>
          <w:rFonts w:ascii="Times New Roman" w:hAnsi="Times New Roman" w:cs="Times New Roman"/>
          <w:sz w:val="24"/>
          <w:szCs w:val="24"/>
        </w:rPr>
        <w:t xml:space="preserve">of reliable </w:t>
      </w:r>
      <w:r w:rsidR="004A212E">
        <w:rPr>
          <w:rFonts w:ascii="Times New Roman" w:hAnsi="Times New Roman" w:cs="Times New Roman"/>
          <w:sz w:val="24"/>
          <w:szCs w:val="24"/>
        </w:rPr>
        <w:t>database connections</w:t>
      </w:r>
      <w:r w:rsidR="00A75309">
        <w:rPr>
          <w:rFonts w:ascii="Times New Roman" w:hAnsi="Times New Roman" w:cs="Times New Roman"/>
          <w:sz w:val="24"/>
          <w:szCs w:val="24"/>
        </w:rPr>
        <w:t>.</w:t>
      </w:r>
      <w:r w:rsidR="00451A73">
        <w:rPr>
          <w:rFonts w:ascii="Times New Roman" w:hAnsi="Times New Roman" w:cs="Times New Roman"/>
          <w:sz w:val="24"/>
          <w:szCs w:val="24"/>
        </w:rPr>
        <w:t xml:space="preserve"> </w:t>
      </w:r>
      <w:r w:rsidR="00451A73" w:rsidRPr="00C54060">
        <w:rPr>
          <w:rFonts w:ascii="Times New Roman" w:hAnsi="Times New Roman" w:cs="Times New Roman"/>
          <w:sz w:val="24"/>
          <w:szCs w:val="24"/>
        </w:rPr>
        <w:t xml:space="preserve">Hibernate is an Object Relational Mapping (ORM) </w:t>
      </w:r>
      <w:r w:rsidR="00783D55" w:rsidRPr="00C54060">
        <w:rPr>
          <w:rFonts w:ascii="Times New Roman" w:hAnsi="Times New Roman" w:cs="Times New Roman"/>
          <w:sz w:val="24"/>
          <w:szCs w:val="24"/>
        </w:rPr>
        <w:t xml:space="preserve">framework </w:t>
      </w:r>
      <w:r w:rsidR="00451A73" w:rsidRPr="00C54060">
        <w:rPr>
          <w:rFonts w:ascii="Times New Roman" w:hAnsi="Times New Roman" w:cs="Times New Roman"/>
          <w:sz w:val="24"/>
          <w:szCs w:val="24"/>
        </w:rPr>
        <w:t>for Java environments.</w:t>
      </w:r>
      <w:r w:rsidR="00451A73" w:rsidRPr="003B77DE">
        <w:rPr>
          <w:rFonts w:ascii="Times New Roman" w:hAnsi="Times New Roman" w:cs="Times New Roman"/>
          <w:sz w:val="24"/>
          <w:szCs w:val="24"/>
        </w:rPr>
        <w:t xml:space="preserve"> </w:t>
      </w:r>
      <w:r w:rsidR="006C3E70">
        <w:rPr>
          <w:rFonts w:ascii="Times New Roman" w:hAnsi="Times New Roman" w:cs="Times New Roman"/>
          <w:sz w:val="24"/>
          <w:szCs w:val="24"/>
        </w:rPr>
        <w:t xml:space="preserve">Hibernate is integrated with Spring </w:t>
      </w:r>
      <w:r w:rsidR="00312A03">
        <w:rPr>
          <w:rFonts w:ascii="Times New Roman" w:hAnsi="Times New Roman" w:cs="Times New Roman"/>
          <w:sz w:val="24"/>
          <w:szCs w:val="24"/>
        </w:rPr>
        <w:t>f</w:t>
      </w:r>
      <w:r w:rsidR="006C3E70">
        <w:rPr>
          <w:rFonts w:ascii="Times New Roman" w:hAnsi="Times New Roman" w:cs="Times New Roman"/>
          <w:sz w:val="24"/>
          <w:szCs w:val="24"/>
        </w:rPr>
        <w:t>ramework</w:t>
      </w:r>
      <w:r w:rsidR="005F76F9">
        <w:rPr>
          <w:rFonts w:ascii="Times New Roman" w:hAnsi="Times New Roman" w:cs="Times New Roman"/>
          <w:sz w:val="24"/>
          <w:szCs w:val="24"/>
        </w:rPr>
        <w:t xml:space="preserve"> to support object oriented query framework</w:t>
      </w:r>
      <w:r w:rsidR="006C3E70">
        <w:rPr>
          <w:rFonts w:ascii="Times New Roman" w:hAnsi="Times New Roman" w:cs="Times New Roman"/>
          <w:sz w:val="24"/>
          <w:szCs w:val="24"/>
        </w:rPr>
        <w:t xml:space="preserve">. </w:t>
      </w:r>
      <w:r w:rsidR="007855F4">
        <w:rPr>
          <w:rFonts w:ascii="Times New Roman" w:hAnsi="Times New Roman" w:cs="Times New Roman"/>
          <w:sz w:val="24"/>
          <w:szCs w:val="24"/>
        </w:rPr>
        <w:t>It</w:t>
      </w:r>
      <w:r w:rsidR="00BC69E9">
        <w:rPr>
          <w:rFonts w:ascii="Times New Roman" w:hAnsi="Times New Roman" w:cs="Times New Roman"/>
          <w:sz w:val="24"/>
          <w:szCs w:val="24"/>
        </w:rPr>
        <w:t xml:space="preserve"> allows mapping of columns in </w:t>
      </w:r>
      <w:r w:rsidR="00862702">
        <w:rPr>
          <w:rFonts w:ascii="Times New Roman" w:hAnsi="Times New Roman" w:cs="Times New Roman"/>
          <w:sz w:val="24"/>
          <w:szCs w:val="24"/>
        </w:rPr>
        <w:t xml:space="preserve">the </w:t>
      </w:r>
      <w:r w:rsidR="00BC69E9">
        <w:rPr>
          <w:rFonts w:ascii="Times New Roman" w:hAnsi="Times New Roman" w:cs="Times New Roman"/>
          <w:sz w:val="24"/>
          <w:szCs w:val="24"/>
        </w:rPr>
        <w:t xml:space="preserve">database to attributes of classes. Therefore, </w:t>
      </w:r>
      <w:r w:rsidR="000E6CCB">
        <w:rPr>
          <w:rFonts w:ascii="Times New Roman" w:hAnsi="Times New Roman" w:cs="Times New Roman"/>
          <w:sz w:val="24"/>
          <w:szCs w:val="24"/>
        </w:rPr>
        <w:t>H</w:t>
      </w:r>
      <w:r w:rsidR="00DD2230">
        <w:rPr>
          <w:rFonts w:ascii="Times New Roman" w:hAnsi="Times New Roman" w:cs="Times New Roman"/>
          <w:sz w:val="24"/>
          <w:szCs w:val="24"/>
        </w:rPr>
        <w:t>ibernate</w:t>
      </w:r>
      <w:r w:rsidR="00BC69E9">
        <w:rPr>
          <w:rFonts w:ascii="Times New Roman" w:hAnsi="Times New Roman" w:cs="Times New Roman"/>
          <w:sz w:val="24"/>
          <w:szCs w:val="24"/>
        </w:rPr>
        <w:t xml:space="preserve"> facili</w:t>
      </w:r>
      <w:r w:rsidR="00D65131">
        <w:rPr>
          <w:rFonts w:ascii="Times New Roman" w:hAnsi="Times New Roman" w:cs="Times New Roman"/>
          <w:sz w:val="24"/>
          <w:szCs w:val="24"/>
        </w:rPr>
        <w:t>tates object relational mapping</w:t>
      </w:r>
      <w:r w:rsidR="00BC69E9">
        <w:rPr>
          <w:rFonts w:ascii="Times New Roman" w:hAnsi="Times New Roman" w:cs="Times New Roman"/>
          <w:sz w:val="24"/>
          <w:szCs w:val="24"/>
        </w:rPr>
        <w:t xml:space="preserve"> between </w:t>
      </w:r>
      <w:r w:rsidR="00A83387">
        <w:rPr>
          <w:rFonts w:ascii="Times New Roman" w:hAnsi="Times New Roman" w:cs="Times New Roman"/>
          <w:sz w:val="24"/>
          <w:szCs w:val="24"/>
        </w:rPr>
        <w:t>J</w:t>
      </w:r>
      <w:r w:rsidR="00BC69E9">
        <w:rPr>
          <w:rFonts w:ascii="Times New Roman" w:hAnsi="Times New Roman" w:cs="Times New Roman"/>
          <w:sz w:val="24"/>
          <w:szCs w:val="24"/>
        </w:rPr>
        <w:t>ava objects and relational database.</w:t>
      </w:r>
      <w:r w:rsidR="00DD2230">
        <w:rPr>
          <w:rFonts w:ascii="Times New Roman" w:hAnsi="Times New Roman" w:cs="Times New Roman"/>
          <w:sz w:val="24"/>
          <w:szCs w:val="24"/>
        </w:rPr>
        <w:t xml:space="preserve"> </w:t>
      </w:r>
      <w:r w:rsidR="004E7BB5">
        <w:rPr>
          <w:rFonts w:ascii="Times New Roman" w:hAnsi="Times New Roman" w:cs="Times New Roman"/>
          <w:sz w:val="24"/>
          <w:szCs w:val="24"/>
        </w:rPr>
        <w:t xml:space="preserve">Hibernate </w:t>
      </w:r>
      <w:r w:rsidR="00AE3390">
        <w:rPr>
          <w:rFonts w:ascii="Times New Roman" w:hAnsi="Times New Roman" w:cs="Times New Roman"/>
          <w:sz w:val="24"/>
          <w:szCs w:val="24"/>
        </w:rPr>
        <w:t>architecture</w:t>
      </w:r>
      <w:r w:rsidR="004E7BB5">
        <w:rPr>
          <w:rFonts w:ascii="Times New Roman" w:hAnsi="Times New Roman" w:cs="Times New Roman"/>
          <w:sz w:val="24"/>
          <w:szCs w:val="24"/>
        </w:rPr>
        <w:t xml:space="preserve"> is shown in Figure 4.</w:t>
      </w:r>
    </w:p>
    <w:p w14:paraId="74F3E85E" w14:textId="1270DAD4" w:rsidR="00451A73" w:rsidRDefault="004E7BB5" w:rsidP="004E7BB5">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69F5ED4" wp14:editId="7D03B62D">
            <wp:extent cx="4648849" cy="25530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bernatestructure.png"/>
                    <pic:cNvPicPr/>
                  </pic:nvPicPr>
                  <pic:blipFill>
                    <a:blip r:embed="rId14">
                      <a:extLst>
                        <a:ext uri="{28A0092B-C50C-407E-A947-70E740481C1C}">
                          <a14:useLocalDpi xmlns:a14="http://schemas.microsoft.com/office/drawing/2010/main" val="0"/>
                        </a:ext>
                      </a:extLst>
                    </a:blip>
                    <a:stretch>
                      <a:fillRect/>
                    </a:stretch>
                  </pic:blipFill>
                  <pic:spPr>
                    <a:xfrm>
                      <a:off x="0" y="0"/>
                      <a:ext cx="4648849" cy="2553056"/>
                    </a:xfrm>
                    <a:prstGeom prst="rect">
                      <a:avLst/>
                    </a:prstGeom>
                  </pic:spPr>
                </pic:pic>
              </a:graphicData>
            </a:graphic>
          </wp:inline>
        </w:drawing>
      </w:r>
    </w:p>
    <w:p w14:paraId="0E87C1DF" w14:textId="08DB2620" w:rsidR="004E7BB5" w:rsidRPr="004E7BB5" w:rsidRDefault="004E7BB5" w:rsidP="00562275">
      <w:pPr>
        <w:spacing w:after="0" w:line="480" w:lineRule="auto"/>
        <w:rPr>
          <w:rFonts w:ascii="Times New Roman" w:hAnsi="Times New Roman" w:cs="Times New Roman"/>
          <w:b/>
          <w:sz w:val="24"/>
          <w:szCs w:val="24"/>
        </w:rPr>
      </w:pPr>
      <w:r w:rsidRPr="004E7BB5">
        <w:rPr>
          <w:rFonts w:ascii="Times New Roman" w:hAnsi="Times New Roman" w:cs="Times New Roman"/>
          <w:b/>
          <w:sz w:val="24"/>
          <w:szCs w:val="24"/>
        </w:rPr>
        <w:t xml:space="preserve">FIGURE 4. Hibernate </w:t>
      </w:r>
      <w:r w:rsidR="004F767D">
        <w:rPr>
          <w:rFonts w:ascii="Times New Roman" w:hAnsi="Times New Roman" w:cs="Times New Roman"/>
          <w:b/>
          <w:sz w:val="24"/>
          <w:szCs w:val="24"/>
        </w:rPr>
        <w:t>architecture</w:t>
      </w:r>
      <w:r w:rsidRPr="004E7BB5">
        <w:rPr>
          <w:rFonts w:ascii="Times New Roman" w:hAnsi="Times New Roman" w:cs="Times New Roman"/>
          <w:b/>
          <w:sz w:val="24"/>
          <w:szCs w:val="24"/>
        </w:rPr>
        <w:t xml:space="preserve"> [</w:t>
      </w:r>
      <w:r w:rsidR="007318EC">
        <w:rPr>
          <w:rFonts w:ascii="Times New Roman" w:hAnsi="Times New Roman" w:cs="Times New Roman"/>
          <w:b/>
          <w:sz w:val="24"/>
          <w:szCs w:val="24"/>
        </w:rPr>
        <w:t>1</w:t>
      </w:r>
      <w:r w:rsidR="00A010ED">
        <w:rPr>
          <w:rFonts w:ascii="Times New Roman" w:hAnsi="Times New Roman" w:cs="Times New Roman"/>
          <w:b/>
          <w:sz w:val="24"/>
          <w:szCs w:val="24"/>
        </w:rPr>
        <w:t>5</w:t>
      </w:r>
      <w:r w:rsidRPr="004E7BB5">
        <w:rPr>
          <w:rFonts w:ascii="Times New Roman" w:hAnsi="Times New Roman" w:cs="Times New Roman"/>
          <w:b/>
          <w:sz w:val="24"/>
          <w:szCs w:val="24"/>
        </w:rPr>
        <w:t>]</w:t>
      </w:r>
      <w:r>
        <w:rPr>
          <w:rFonts w:ascii="Times New Roman" w:hAnsi="Times New Roman" w:cs="Times New Roman"/>
          <w:b/>
          <w:sz w:val="24"/>
          <w:szCs w:val="24"/>
        </w:rPr>
        <w:t>.</w:t>
      </w:r>
    </w:p>
    <w:p w14:paraId="75103288" w14:textId="5D31F929" w:rsidR="006C3E70" w:rsidRDefault="001126F2" w:rsidP="0051402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shown in Figure 4, Session is established for communication between </w:t>
      </w:r>
      <w:r w:rsidR="00696ED7">
        <w:rPr>
          <w:rFonts w:ascii="Times New Roman" w:hAnsi="Times New Roman" w:cs="Times New Roman"/>
          <w:sz w:val="24"/>
          <w:szCs w:val="24"/>
        </w:rPr>
        <w:t xml:space="preserve">the </w:t>
      </w:r>
      <w:r>
        <w:rPr>
          <w:rFonts w:ascii="Times New Roman" w:hAnsi="Times New Roman" w:cs="Times New Roman"/>
          <w:sz w:val="24"/>
          <w:szCs w:val="24"/>
        </w:rPr>
        <w:t xml:space="preserve">application and </w:t>
      </w:r>
      <w:r w:rsidR="00696ED7">
        <w:rPr>
          <w:rFonts w:ascii="Times New Roman" w:hAnsi="Times New Roman" w:cs="Times New Roman"/>
          <w:sz w:val="24"/>
          <w:szCs w:val="24"/>
        </w:rPr>
        <w:t xml:space="preserve">the </w:t>
      </w:r>
      <w:r>
        <w:rPr>
          <w:rFonts w:ascii="Times New Roman" w:hAnsi="Times New Roman" w:cs="Times New Roman"/>
          <w:sz w:val="24"/>
          <w:szCs w:val="24"/>
        </w:rPr>
        <w:t xml:space="preserve">database. </w:t>
      </w:r>
      <w:r w:rsidR="003870C7">
        <w:rPr>
          <w:rFonts w:ascii="Times New Roman" w:hAnsi="Times New Roman" w:cs="Times New Roman"/>
          <w:sz w:val="24"/>
          <w:szCs w:val="24"/>
        </w:rPr>
        <w:t xml:space="preserve">Transaction Factory </w:t>
      </w:r>
      <w:r>
        <w:rPr>
          <w:rFonts w:ascii="Times New Roman" w:hAnsi="Times New Roman" w:cs="Times New Roman"/>
          <w:sz w:val="24"/>
          <w:szCs w:val="24"/>
        </w:rPr>
        <w:t xml:space="preserve">represents </w:t>
      </w:r>
      <w:r w:rsidR="003843A5">
        <w:rPr>
          <w:rFonts w:ascii="Times New Roman" w:hAnsi="Times New Roman" w:cs="Times New Roman"/>
          <w:sz w:val="24"/>
          <w:szCs w:val="24"/>
        </w:rPr>
        <w:t xml:space="preserve">the </w:t>
      </w:r>
      <w:r>
        <w:rPr>
          <w:rFonts w:ascii="Times New Roman" w:hAnsi="Times New Roman" w:cs="Times New Roman"/>
          <w:sz w:val="24"/>
          <w:szCs w:val="24"/>
        </w:rPr>
        <w:t>pool of connection</w:t>
      </w:r>
      <w:r w:rsidR="003870C7">
        <w:rPr>
          <w:rFonts w:ascii="Times New Roman" w:hAnsi="Times New Roman" w:cs="Times New Roman"/>
          <w:sz w:val="24"/>
          <w:szCs w:val="24"/>
        </w:rPr>
        <w:t xml:space="preserve"> created by </w:t>
      </w:r>
      <w:r w:rsidR="000D0DBD">
        <w:rPr>
          <w:rFonts w:ascii="Times New Roman" w:hAnsi="Times New Roman" w:cs="Times New Roman"/>
          <w:sz w:val="24"/>
          <w:szCs w:val="24"/>
        </w:rPr>
        <w:t xml:space="preserve">the </w:t>
      </w:r>
      <w:r w:rsidR="003870C7">
        <w:rPr>
          <w:rFonts w:ascii="Times New Roman" w:hAnsi="Times New Roman" w:cs="Times New Roman"/>
          <w:sz w:val="24"/>
          <w:szCs w:val="24"/>
        </w:rPr>
        <w:t xml:space="preserve">Session Factory. </w:t>
      </w:r>
      <w:r w:rsidR="00B9093B">
        <w:rPr>
          <w:rFonts w:ascii="Times New Roman" w:hAnsi="Times New Roman" w:cs="Times New Roman"/>
          <w:sz w:val="24"/>
          <w:szCs w:val="24"/>
        </w:rPr>
        <w:t xml:space="preserve">The </w:t>
      </w:r>
      <w:r w:rsidR="00822BC1">
        <w:rPr>
          <w:rFonts w:ascii="Times New Roman" w:hAnsi="Times New Roman" w:cs="Times New Roman"/>
          <w:sz w:val="24"/>
          <w:szCs w:val="24"/>
        </w:rPr>
        <w:t xml:space="preserve">Persistent </w:t>
      </w:r>
      <w:r w:rsidR="00B9093B">
        <w:rPr>
          <w:rFonts w:ascii="Times New Roman" w:hAnsi="Times New Roman" w:cs="Times New Roman"/>
          <w:sz w:val="24"/>
          <w:szCs w:val="24"/>
        </w:rPr>
        <w:t>O</w:t>
      </w:r>
      <w:r w:rsidR="00822BC1">
        <w:rPr>
          <w:rFonts w:ascii="Times New Roman" w:hAnsi="Times New Roman" w:cs="Times New Roman"/>
          <w:sz w:val="24"/>
          <w:szCs w:val="24"/>
        </w:rPr>
        <w:t>bject represents the serialized object used for executing database query and manipulating object values</w:t>
      </w:r>
      <w:r w:rsidR="005F159A">
        <w:rPr>
          <w:rFonts w:ascii="Times New Roman" w:hAnsi="Times New Roman" w:cs="Times New Roman"/>
          <w:sz w:val="24"/>
          <w:szCs w:val="24"/>
        </w:rPr>
        <w:t xml:space="preserve"> [1</w:t>
      </w:r>
      <w:r w:rsidR="00A010ED">
        <w:rPr>
          <w:rFonts w:ascii="Times New Roman" w:hAnsi="Times New Roman" w:cs="Times New Roman"/>
          <w:sz w:val="24"/>
          <w:szCs w:val="24"/>
        </w:rPr>
        <w:t>5</w:t>
      </w:r>
      <w:r w:rsidR="005F159A">
        <w:rPr>
          <w:rFonts w:ascii="Times New Roman" w:hAnsi="Times New Roman" w:cs="Times New Roman"/>
          <w:sz w:val="24"/>
          <w:szCs w:val="24"/>
        </w:rPr>
        <w:t>]</w:t>
      </w:r>
      <w:r w:rsidR="00822BC1">
        <w:rPr>
          <w:rFonts w:ascii="Times New Roman" w:hAnsi="Times New Roman" w:cs="Times New Roman"/>
          <w:sz w:val="24"/>
          <w:szCs w:val="24"/>
        </w:rPr>
        <w:t xml:space="preserve">. Hibernate framework handles the execution of query to </w:t>
      </w:r>
      <w:r w:rsidR="00822BC1">
        <w:rPr>
          <w:rFonts w:ascii="Times New Roman" w:hAnsi="Times New Roman" w:cs="Times New Roman"/>
          <w:sz w:val="24"/>
          <w:szCs w:val="24"/>
        </w:rPr>
        <w:lastRenderedPageBreak/>
        <w:t xml:space="preserve">perform database operation and return results in </w:t>
      </w:r>
      <w:r w:rsidR="00401CA1">
        <w:rPr>
          <w:rFonts w:ascii="Times New Roman" w:hAnsi="Times New Roman" w:cs="Times New Roman"/>
          <w:sz w:val="24"/>
          <w:szCs w:val="24"/>
        </w:rPr>
        <w:t xml:space="preserve">the </w:t>
      </w:r>
      <w:r w:rsidR="00822BC1">
        <w:rPr>
          <w:rFonts w:ascii="Times New Roman" w:hAnsi="Times New Roman" w:cs="Times New Roman"/>
          <w:sz w:val="24"/>
          <w:szCs w:val="24"/>
        </w:rPr>
        <w:t xml:space="preserve">form of Java objects. </w:t>
      </w:r>
      <w:r w:rsidR="005F159A">
        <w:rPr>
          <w:rFonts w:ascii="Times New Roman" w:hAnsi="Times New Roman" w:cs="Times New Roman"/>
          <w:sz w:val="24"/>
          <w:szCs w:val="24"/>
        </w:rPr>
        <w:t xml:space="preserve">Hibernate also provides </w:t>
      </w:r>
      <w:r w:rsidR="00B760D5">
        <w:rPr>
          <w:rFonts w:ascii="Times New Roman" w:hAnsi="Times New Roman" w:cs="Times New Roman"/>
          <w:sz w:val="24"/>
          <w:szCs w:val="24"/>
        </w:rPr>
        <w:t xml:space="preserve">an </w:t>
      </w:r>
      <w:r w:rsidR="005F159A">
        <w:rPr>
          <w:rFonts w:ascii="Times New Roman" w:hAnsi="Times New Roman" w:cs="Times New Roman"/>
          <w:sz w:val="24"/>
          <w:szCs w:val="24"/>
        </w:rPr>
        <w:t xml:space="preserve">alternative to execute complex </w:t>
      </w:r>
      <w:r w:rsidR="00B950D4">
        <w:rPr>
          <w:rFonts w:ascii="Times New Roman" w:hAnsi="Times New Roman" w:cs="Times New Roman"/>
          <w:sz w:val="24"/>
          <w:szCs w:val="24"/>
        </w:rPr>
        <w:t>SQL</w:t>
      </w:r>
      <w:r w:rsidR="005F159A">
        <w:rPr>
          <w:rFonts w:ascii="Times New Roman" w:hAnsi="Times New Roman" w:cs="Times New Roman"/>
          <w:sz w:val="24"/>
          <w:szCs w:val="24"/>
        </w:rPr>
        <w:t xml:space="preserve"> quer</w:t>
      </w:r>
      <w:r w:rsidR="00097D3F">
        <w:rPr>
          <w:rFonts w:ascii="Times New Roman" w:hAnsi="Times New Roman" w:cs="Times New Roman"/>
          <w:sz w:val="24"/>
          <w:szCs w:val="24"/>
        </w:rPr>
        <w:t>ies</w:t>
      </w:r>
      <w:r w:rsidR="005F159A">
        <w:rPr>
          <w:rFonts w:ascii="Times New Roman" w:hAnsi="Times New Roman" w:cs="Times New Roman"/>
          <w:sz w:val="24"/>
          <w:szCs w:val="24"/>
        </w:rPr>
        <w:t xml:space="preserve"> using Hibernate Query Language</w:t>
      </w:r>
      <w:r w:rsidR="00486F27">
        <w:rPr>
          <w:rFonts w:ascii="Times New Roman" w:hAnsi="Times New Roman" w:cs="Times New Roman"/>
          <w:sz w:val="24"/>
          <w:szCs w:val="24"/>
        </w:rPr>
        <w:t xml:space="preserve"> (HQL)</w:t>
      </w:r>
      <w:r w:rsidR="005F159A">
        <w:rPr>
          <w:rFonts w:ascii="Times New Roman" w:hAnsi="Times New Roman" w:cs="Times New Roman"/>
          <w:sz w:val="24"/>
          <w:szCs w:val="24"/>
        </w:rPr>
        <w:t xml:space="preserve">. </w:t>
      </w:r>
    </w:p>
    <w:p w14:paraId="1F14D03A" w14:textId="4AC90B47" w:rsidR="001A4313" w:rsidRDefault="00476B1F" w:rsidP="001A431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Hibernate uses </w:t>
      </w:r>
      <w:r w:rsidR="001E356C">
        <w:rPr>
          <w:rFonts w:ascii="Times New Roman" w:hAnsi="Times New Roman" w:cs="Times New Roman"/>
          <w:sz w:val="24"/>
          <w:szCs w:val="24"/>
        </w:rPr>
        <w:t xml:space="preserve">a </w:t>
      </w:r>
      <w:r>
        <w:rPr>
          <w:rFonts w:ascii="Times New Roman" w:hAnsi="Times New Roman" w:cs="Times New Roman"/>
          <w:sz w:val="24"/>
          <w:szCs w:val="24"/>
        </w:rPr>
        <w:t>configuration file to retrieve database connectivity configu</w:t>
      </w:r>
      <w:r w:rsidR="00640B38">
        <w:rPr>
          <w:rFonts w:ascii="Times New Roman" w:hAnsi="Times New Roman" w:cs="Times New Roman"/>
          <w:sz w:val="24"/>
          <w:szCs w:val="24"/>
        </w:rPr>
        <w:t xml:space="preserve">rations. Mapping of </w:t>
      </w:r>
      <w:r w:rsidR="00F819DE">
        <w:rPr>
          <w:rFonts w:ascii="Times New Roman" w:hAnsi="Times New Roman" w:cs="Times New Roman"/>
          <w:sz w:val="24"/>
          <w:szCs w:val="24"/>
        </w:rPr>
        <w:t xml:space="preserve">the </w:t>
      </w:r>
      <w:r w:rsidR="00640B38">
        <w:rPr>
          <w:rFonts w:ascii="Times New Roman" w:hAnsi="Times New Roman" w:cs="Times New Roman"/>
          <w:sz w:val="24"/>
          <w:szCs w:val="24"/>
        </w:rPr>
        <w:t xml:space="preserve">tables and </w:t>
      </w:r>
      <w:r w:rsidR="00F819DE">
        <w:rPr>
          <w:rFonts w:ascii="Times New Roman" w:hAnsi="Times New Roman" w:cs="Times New Roman"/>
          <w:sz w:val="24"/>
          <w:szCs w:val="24"/>
        </w:rPr>
        <w:t xml:space="preserve">the </w:t>
      </w:r>
      <w:r w:rsidR="00640B38">
        <w:rPr>
          <w:rFonts w:ascii="Times New Roman" w:hAnsi="Times New Roman" w:cs="Times New Roman"/>
          <w:sz w:val="24"/>
          <w:szCs w:val="24"/>
        </w:rPr>
        <w:t>J</w:t>
      </w:r>
      <w:r w:rsidR="00026E87">
        <w:rPr>
          <w:rFonts w:ascii="Times New Roman" w:hAnsi="Times New Roman" w:cs="Times New Roman"/>
          <w:sz w:val="24"/>
          <w:szCs w:val="24"/>
        </w:rPr>
        <w:t>ava objects are</w:t>
      </w:r>
      <w:r>
        <w:rPr>
          <w:rFonts w:ascii="Times New Roman" w:hAnsi="Times New Roman" w:cs="Times New Roman"/>
          <w:sz w:val="24"/>
          <w:szCs w:val="24"/>
        </w:rPr>
        <w:t xml:space="preserve"> stored using </w:t>
      </w:r>
      <w:r w:rsidR="00F067BA">
        <w:rPr>
          <w:rFonts w:ascii="Times New Roman" w:hAnsi="Times New Roman" w:cs="Times New Roman"/>
          <w:sz w:val="24"/>
          <w:szCs w:val="24"/>
        </w:rPr>
        <w:t xml:space="preserve">the </w:t>
      </w:r>
      <w:r>
        <w:rPr>
          <w:rFonts w:ascii="Times New Roman" w:hAnsi="Times New Roman" w:cs="Times New Roman"/>
          <w:sz w:val="24"/>
          <w:szCs w:val="24"/>
        </w:rPr>
        <w:t xml:space="preserve">configuration file. </w:t>
      </w:r>
      <w:r w:rsidR="00086F7C">
        <w:rPr>
          <w:rFonts w:ascii="Times New Roman" w:hAnsi="Times New Roman" w:cs="Times New Roman"/>
          <w:sz w:val="24"/>
          <w:szCs w:val="24"/>
        </w:rPr>
        <w:t xml:space="preserve">The </w:t>
      </w:r>
      <w:r>
        <w:rPr>
          <w:rFonts w:ascii="Times New Roman" w:hAnsi="Times New Roman" w:cs="Times New Roman"/>
          <w:sz w:val="24"/>
          <w:szCs w:val="24"/>
        </w:rPr>
        <w:t xml:space="preserve">Java class contains </w:t>
      </w:r>
      <w:r w:rsidR="000410CE">
        <w:rPr>
          <w:rFonts w:ascii="Times New Roman" w:hAnsi="Times New Roman" w:cs="Times New Roman"/>
          <w:sz w:val="24"/>
          <w:szCs w:val="24"/>
        </w:rPr>
        <w:t xml:space="preserve">a </w:t>
      </w:r>
      <w:r>
        <w:rPr>
          <w:rFonts w:ascii="Times New Roman" w:hAnsi="Times New Roman" w:cs="Times New Roman"/>
          <w:sz w:val="24"/>
          <w:szCs w:val="24"/>
        </w:rPr>
        <w:t xml:space="preserve">mapping of tables and columns with class name and member variables. Hibernate uses Plain Old Java Object (POJO) methods to perform database operations. </w:t>
      </w:r>
      <w:r w:rsidR="006722D8">
        <w:rPr>
          <w:rFonts w:ascii="Times New Roman" w:hAnsi="Times New Roman" w:cs="Times New Roman"/>
          <w:sz w:val="24"/>
          <w:szCs w:val="24"/>
        </w:rPr>
        <w:t>The n</w:t>
      </w:r>
      <w:r>
        <w:rPr>
          <w:rFonts w:ascii="Times New Roman" w:hAnsi="Times New Roman" w:cs="Times New Roman"/>
          <w:sz w:val="24"/>
          <w:szCs w:val="24"/>
        </w:rPr>
        <w:t xml:space="preserve">ew object is initialized to create </w:t>
      </w:r>
      <w:r w:rsidR="004C2CEB">
        <w:rPr>
          <w:rFonts w:ascii="Times New Roman" w:hAnsi="Times New Roman" w:cs="Times New Roman"/>
          <w:sz w:val="24"/>
          <w:szCs w:val="24"/>
        </w:rPr>
        <w:t xml:space="preserve">a </w:t>
      </w:r>
      <w:r>
        <w:rPr>
          <w:rFonts w:ascii="Times New Roman" w:hAnsi="Times New Roman" w:cs="Times New Roman"/>
          <w:sz w:val="24"/>
          <w:szCs w:val="24"/>
        </w:rPr>
        <w:t xml:space="preserve">new record in </w:t>
      </w:r>
      <w:r w:rsidR="009922D4">
        <w:rPr>
          <w:rFonts w:ascii="Times New Roman" w:hAnsi="Times New Roman" w:cs="Times New Roman"/>
          <w:sz w:val="24"/>
          <w:szCs w:val="24"/>
        </w:rPr>
        <w:t xml:space="preserve">the </w:t>
      </w:r>
      <w:r>
        <w:rPr>
          <w:rFonts w:ascii="Times New Roman" w:hAnsi="Times New Roman" w:cs="Times New Roman"/>
          <w:sz w:val="24"/>
          <w:szCs w:val="24"/>
        </w:rPr>
        <w:t>database</w:t>
      </w:r>
      <w:r w:rsidR="00086F7C">
        <w:rPr>
          <w:rFonts w:ascii="Times New Roman" w:hAnsi="Times New Roman" w:cs="Times New Roman"/>
          <w:sz w:val="24"/>
          <w:szCs w:val="24"/>
        </w:rPr>
        <w:t>,</w:t>
      </w:r>
      <w:r>
        <w:rPr>
          <w:rFonts w:ascii="Times New Roman" w:hAnsi="Times New Roman" w:cs="Times New Roman"/>
          <w:sz w:val="24"/>
          <w:szCs w:val="24"/>
        </w:rPr>
        <w:t xml:space="preserve"> and setter function is used to store </w:t>
      </w:r>
      <w:r w:rsidR="00D22B73">
        <w:rPr>
          <w:rFonts w:ascii="Times New Roman" w:hAnsi="Times New Roman" w:cs="Times New Roman"/>
          <w:sz w:val="24"/>
          <w:szCs w:val="24"/>
        </w:rPr>
        <w:t xml:space="preserve">attribute </w:t>
      </w:r>
      <w:r>
        <w:rPr>
          <w:rFonts w:ascii="Times New Roman" w:hAnsi="Times New Roman" w:cs="Times New Roman"/>
          <w:sz w:val="24"/>
          <w:szCs w:val="24"/>
        </w:rPr>
        <w:t>values</w:t>
      </w:r>
      <w:r w:rsidR="00D22B73">
        <w:rPr>
          <w:rFonts w:ascii="Times New Roman" w:hAnsi="Times New Roman" w:cs="Times New Roman"/>
          <w:sz w:val="24"/>
          <w:szCs w:val="24"/>
        </w:rPr>
        <w:t xml:space="preserve">. </w:t>
      </w:r>
      <w:r w:rsidR="00357DB7">
        <w:rPr>
          <w:rFonts w:ascii="Times New Roman" w:hAnsi="Times New Roman" w:cs="Times New Roman"/>
          <w:sz w:val="24"/>
          <w:szCs w:val="24"/>
        </w:rPr>
        <w:t xml:space="preserve">Select, Update and Delete operations are performed by retrieving the record </w:t>
      </w:r>
      <w:r w:rsidR="00086F7C">
        <w:rPr>
          <w:rFonts w:ascii="Times New Roman" w:hAnsi="Times New Roman" w:cs="Times New Roman"/>
          <w:sz w:val="24"/>
          <w:szCs w:val="24"/>
        </w:rPr>
        <w:t xml:space="preserve">from the database </w:t>
      </w:r>
      <w:r w:rsidR="00357DB7">
        <w:rPr>
          <w:rFonts w:ascii="Times New Roman" w:hAnsi="Times New Roman" w:cs="Times New Roman"/>
          <w:sz w:val="24"/>
          <w:szCs w:val="24"/>
        </w:rPr>
        <w:t xml:space="preserve">in </w:t>
      </w:r>
      <w:r w:rsidR="00A535C9">
        <w:rPr>
          <w:rFonts w:ascii="Times New Roman" w:hAnsi="Times New Roman" w:cs="Times New Roman"/>
          <w:sz w:val="24"/>
          <w:szCs w:val="24"/>
        </w:rPr>
        <w:t xml:space="preserve">the </w:t>
      </w:r>
      <w:r w:rsidR="00357DB7">
        <w:rPr>
          <w:rFonts w:ascii="Times New Roman" w:hAnsi="Times New Roman" w:cs="Times New Roman"/>
          <w:sz w:val="24"/>
          <w:szCs w:val="24"/>
        </w:rPr>
        <w:t>form o</w:t>
      </w:r>
      <w:r w:rsidR="005A56CF">
        <w:rPr>
          <w:rFonts w:ascii="Times New Roman" w:hAnsi="Times New Roman" w:cs="Times New Roman"/>
          <w:sz w:val="24"/>
          <w:szCs w:val="24"/>
        </w:rPr>
        <w:t xml:space="preserve">f </w:t>
      </w:r>
      <w:r w:rsidR="00086F7C">
        <w:rPr>
          <w:rFonts w:ascii="Times New Roman" w:hAnsi="Times New Roman" w:cs="Times New Roman"/>
          <w:sz w:val="24"/>
          <w:szCs w:val="24"/>
        </w:rPr>
        <w:t xml:space="preserve">an </w:t>
      </w:r>
      <w:r w:rsidR="009718BF">
        <w:rPr>
          <w:rFonts w:ascii="Times New Roman" w:hAnsi="Times New Roman" w:cs="Times New Roman"/>
          <w:sz w:val="24"/>
          <w:szCs w:val="24"/>
        </w:rPr>
        <w:t>object</w:t>
      </w:r>
      <w:r w:rsidR="00086F7C">
        <w:rPr>
          <w:rFonts w:ascii="Times New Roman" w:hAnsi="Times New Roman" w:cs="Times New Roman"/>
          <w:sz w:val="24"/>
          <w:szCs w:val="24"/>
        </w:rPr>
        <w:t>, and various manipulations are</w:t>
      </w:r>
      <w:r w:rsidR="005A56CF">
        <w:rPr>
          <w:rFonts w:ascii="Times New Roman" w:hAnsi="Times New Roman" w:cs="Times New Roman"/>
          <w:sz w:val="24"/>
          <w:szCs w:val="24"/>
        </w:rPr>
        <w:t xml:space="preserve"> </w:t>
      </w:r>
      <w:r w:rsidR="00357DB7">
        <w:rPr>
          <w:rFonts w:ascii="Times New Roman" w:hAnsi="Times New Roman" w:cs="Times New Roman"/>
          <w:sz w:val="24"/>
          <w:szCs w:val="24"/>
        </w:rPr>
        <w:t>perf</w:t>
      </w:r>
      <w:r w:rsidR="005A56CF">
        <w:rPr>
          <w:rFonts w:ascii="Times New Roman" w:hAnsi="Times New Roman" w:cs="Times New Roman"/>
          <w:sz w:val="24"/>
          <w:szCs w:val="24"/>
        </w:rPr>
        <w:t>orm</w:t>
      </w:r>
      <w:r w:rsidR="00086F7C">
        <w:rPr>
          <w:rFonts w:ascii="Times New Roman" w:hAnsi="Times New Roman" w:cs="Times New Roman"/>
          <w:sz w:val="24"/>
          <w:szCs w:val="24"/>
        </w:rPr>
        <w:t>ed on the object</w:t>
      </w:r>
      <w:r w:rsidR="005A56CF">
        <w:rPr>
          <w:rFonts w:ascii="Times New Roman" w:hAnsi="Times New Roman" w:cs="Times New Roman"/>
          <w:sz w:val="24"/>
          <w:szCs w:val="24"/>
        </w:rPr>
        <w:t xml:space="preserve"> using Hibernate functions</w:t>
      </w:r>
      <w:r w:rsidR="00357DB7">
        <w:rPr>
          <w:rFonts w:ascii="Times New Roman" w:hAnsi="Times New Roman" w:cs="Times New Roman"/>
          <w:sz w:val="24"/>
          <w:szCs w:val="24"/>
        </w:rPr>
        <w:t>.</w:t>
      </w:r>
      <w:r w:rsidR="005A56CF">
        <w:rPr>
          <w:rFonts w:ascii="Times New Roman" w:hAnsi="Times New Roman" w:cs="Times New Roman"/>
          <w:sz w:val="24"/>
          <w:szCs w:val="24"/>
        </w:rPr>
        <w:t xml:space="preserve"> </w:t>
      </w:r>
      <w:r w:rsidR="001A2A54">
        <w:rPr>
          <w:rFonts w:ascii="Times New Roman" w:hAnsi="Times New Roman" w:cs="Times New Roman"/>
          <w:sz w:val="24"/>
          <w:szCs w:val="24"/>
        </w:rPr>
        <w:t>Therefore, H</w:t>
      </w:r>
      <w:r w:rsidR="008F388D">
        <w:rPr>
          <w:rFonts w:ascii="Times New Roman" w:hAnsi="Times New Roman" w:cs="Times New Roman"/>
          <w:sz w:val="24"/>
          <w:szCs w:val="24"/>
        </w:rPr>
        <w:t>ibernate is useful for web application</w:t>
      </w:r>
      <w:r w:rsidR="00A5033C">
        <w:rPr>
          <w:rFonts w:ascii="Times New Roman" w:hAnsi="Times New Roman" w:cs="Times New Roman"/>
          <w:sz w:val="24"/>
          <w:szCs w:val="24"/>
        </w:rPr>
        <w:t>,</w:t>
      </w:r>
      <w:r w:rsidR="008F388D">
        <w:rPr>
          <w:rFonts w:ascii="Times New Roman" w:hAnsi="Times New Roman" w:cs="Times New Roman"/>
          <w:sz w:val="24"/>
          <w:szCs w:val="24"/>
        </w:rPr>
        <w:t xml:space="preserve"> with heavy request load since it enhances scalability, reliability, extensibility, and provides high performance.</w:t>
      </w:r>
    </w:p>
    <w:p w14:paraId="2189D74D" w14:textId="5A8E45B3" w:rsidR="00AC2E1A" w:rsidRPr="00716453" w:rsidRDefault="00AC2E1A" w:rsidP="001A4313">
      <w:pPr>
        <w:spacing w:after="0" w:line="480" w:lineRule="auto"/>
        <w:jc w:val="center"/>
        <w:rPr>
          <w:rFonts w:ascii="Times New Roman" w:hAnsi="Times New Roman" w:cs="Times New Roman"/>
          <w:sz w:val="24"/>
          <w:szCs w:val="24"/>
        </w:rPr>
      </w:pPr>
      <w:r>
        <w:rPr>
          <w:rFonts w:ascii="Times New Roman" w:hAnsi="Times New Roman" w:cs="Times New Roman"/>
          <w:b/>
          <w:sz w:val="24"/>
          <w:szCs w:val="24"/>
        </w:rPr>
        <w:t>Web Services</w:t>
      </w:r>
    </w:p>
    <w:p w14:paraId="476A8930" w14:textId="5F897EC7" w:rsidR="004D1C8E" w:rsidRDefault="004D1C8E"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ab/>
        <w:t>Web services are primarily designed to facilitate communication between two software applications</w:t>
      </w:r>
      <w:r w:rsidR="009F5028">
        <w:rPr>
          <w:rFonts w:ascii="Times New Roman" w:hAnsi="Times New Roman" w:cs="Times New Roman"/>
          <w:sz w:val="24"/>
          <w:szCs w:val="24"/>
        </w:rPr>
        <w:t xml:space="preserve"> over the Internet</w:t>
      </w:r>
      <w:r>
        <w:rPr>
          <w:rFonts w:ascii="Times New Roman" w:hAnsi="Times New Roman" w:cs="Times New Roman"/>
          <w:sz w:val="24"/>
          <w:szCs w:val="24"/>
        </w:rPr>
        <w:t>.</w:t>
      </w:r>
      <w:r w:rsidR="009F5028">
        <w:rPr>
          <w:rFonts w:ascii="Times New Roman" w:hAnsi="Times New Roman" w:cs="Times New Roman"/>
          <w:sz w:val="24"/>
          <w:szCs w:val="24"/>
        </w:rPr>
        <w:t xml:space="preserve"> Web services use open standard </w:t>
      </w:r>
      <w:r w:rsidR="00913DE6">
        <w:rPr>
          <w:rFonts w:ascii="Times New Roman" w:hAnsi="Times New Roman" w:cs="Times New Roman"/>
          <w:sz w:val="24"/>
          <w:szCs w:val="24"/>
        </w:rPr>
        <w:t xml:space="preserve">protocols </w:t>
      </w:r>
      <w:r w:rsidR="009F5028">
        <w:rPr>
          <w:rFonts w:ascii="Times New Roman" w:hAnsi="Times New Roman" w:cs="Times New Roman"/>
          <w:sz w:val="24"/>
          <w:szCs w:val="24"/>
        </w:rPr>
        <w:t xml:space="preserve">such as Simple Object Access Protocol (SOAP) </w:t>
      </w:r>
      <w:r w:rsidR="005A551C">
        <w:rPr>
          <w:rFonts w:ascii="Times New Roman" w:hAnsi="Times New Roman" w:cs="Times New Roman"/>
          <w:sz w:val="24"/>
          <w:szCs w:val="24"/>
        </w:rPr>
        <w:t xml:space="preserve">and Hypertext Transfer Protocol (HTTP) for communication. </w:t>
      </w:r>
      <w:r w:rsidR="00BA5C7D">
        <w:rPr>
          <w:rFonts w:ascii="Times New Roman" w:hAnsi="Times New Roman" w:cs="Times New Roman"/>
          <w:sz w:val="24"/>
          <w:szCs w:val="24"/>
        </w:rPr>
        <w:t xml:space="preserve">They </w:t>
      </w:r>
      <w:r w:rsidR="00BF340A">
        <w:rPr>
          <w:rFonts w:ascii="Times New Roman" w:hAnsi="Times New Roman" w:cs="Times New Roman"/>
          <w:sz w:val="24"/>
          <w:szCs w:val="24"/>
        </w:rPr>
        <w:t xml:space="preserve">are useful </w:t>
      </w:r>
      <w:r w:rsidR="00F3084C">
        <w:rPr>
          <w:rFonts w:ascii="Times New Roman" w:hAnsi="Times New Roman" w:cs="Times New Roman"/>
          <w:sz w:val="24"/>
          <w:szCs w:val="24"/>
        </w:rPr>
        <w:t xml:space="preserve">for communication between </w:t>
      </w:r>
      <w:r w:rsidR="00BF340A">
        <w:rPr>
          <w:rFonts w:ascii="Times New Roman" w:hAnsi="Times New Roman" w:cs="Times New Roman"/>
          <w:sz w:val="24"/>
          <w:szCs w:val="24"/>
        </w:rPr>
        <w:t>two heterogeneous application</w:t>
      </w:r>
      <w:r w:rsidR="007C5BF6">
        <w:rPr>
          <w:rFonts w:ascii="Times New Roman" w:hAnsi="Times New Roman" w:cs="Times New Roman"/>
          <w:sz w:val="24"/>
          <w:szCs w:val="24"/>
        </w:rPr>
        <w:t>s</w:t>
      </w:r>
      <w:r w:rsidR="00BF340A">
        <w:rPr>
          <w:rFonts w:ascii="Times New Roman" w:hAnsi="Times New Roman" w:cs="Times New Roman"/>
          <w:sz w:val="24"/>
          <w:szCs w:val="24"/>
        </w:rPr>
        <w:t xml:space="preserve">. Web services are </w:t>
      </w:r>
      <w:r w:rsidR="00005616">
        <w:rPr>
          <w:rFonts w:ascii="Times New Roman" w:hAnsi="Times New Roman" w:cs="Times New Roman"/>
          <w:sz w:val="24"/>
          <w:szCs w:val="24"/>
        </w:rPr>
        <w:t xml:space="preserve">accessible through </w:t>
      </w:r>
      <w:r w:rsidR="00A319A3">
        <w:rPr>
          <w:rFonts w:ascii="Times New Roman" w:hAnsi="Times New Roman" w:cs="Times New Roman"/>
          <w:sz w:val="24"/>
          <w:szCs w:val="24"/>
        </w:rPr>
        <w:t>the r</w:t>
      </w:r>
      <w:r w:rsidR="00005616">
        <w:rPr>
          <w:rFonts w:ascii="Times New Roman" w:hAnsi="Times New Roman" w:cs="Times New Roman"/>
          <w:sz w:val="24"/>
          <w:szCs w:val="24"/>
        </w:rPr>
        <w:t>egistry or exposed through</w:t>
      </w:r>
      <w:r w:rsidR="002E368D">
        <w:rPr>
          <w:rFonts w:ascii="Times New Roman" w:hAnsi="Times New Roman" w:cs="Times New Roman"/>
          <w:sz w:val="24"/>
          <w:szCs w:val="24"/>
        </w:rPr>
        <w:t xml:space="preserve"> an</w:t>
      </w:r>
      <w:r w:rsidR="00005616">
        <w:rPr>
          <w:rFonts w:ascii="Times New Roman" w:hAnsi="Times New Roman" w:cs="Times New Roman"/>
          <w:sz w:val="24"/>
          <w:szCs w:val="24"/>
        </w:rPr>
        <w:t xml:space="preserve"> Application Programming Interface (API) over the Internet. </w:t>
      </w:r>
      <w:r w:rsidR="00D90646" w:rsidRPr="00CD1973">
        <w:rPr>
          <w:rFonts w:ascii="Times New Roman" w:hAnsi="Times New Roman" w:cs="Times New Roman"/>
          <w:sz w:val="24"/>
          <w:szCs w:val="24"/>
        </w:rPr>
        <w:t xml:space="preserve">Representational State Transfer (REST) </w:t>
      </w:r>
      <w:r w:rsidR="00D90646">
        <w:rPr>
          <w:rFonts w:ascii="Times New Roman" w:hAnsi="Times New Roman" w:cs="Times New Roman"/>
          <w:sz w:val="24"/>
          <w:szCs w:val="24"/>
        </w:rPr>
        <w:t xml:space="preserve">web </w:t>
      </w:r>
      <w:r w:rsidR="00D90646" w:rsidRPr="00CD1973">
        <w:rPr>
          <w:rFonts w:ascii="Times New Roman" w:hAnsi="Times New Roman" w:cs="Times New Roman"/>
          <w:sz w:val="24"/>
          <w:szCs w:val="24"/>
        </w:rPr>
        <w:t>service</w:t>
      </w:r>
      <w:r w:rsidR="00D90646">
        <w:rPr>
          <w:rFonts w:ascii="Times New Roman" w:hAnsi="Times New Roman" w:cs="Times New Roman"/>
          <w:sz w:val="24"/>
          <w:szCs w:val="24"/>
        </w:rPr>
        <w:t xml:space="preserve"> also known as RESTful web service </w:t>
      </w:r>
      <w:r w:rsidR="00652C7B">
        <w:rPr>
          <w:rFonts w:ascii="Times New Roman" w:hAnsi="Times New Roman" w:cs="Times New Roman"/>
          <w:sz w:val="24"/>
          <w:szCs w:val="24"/>
        </w:rPr>
        <w:t xml:space="preserve">or REST API </w:t>
      </w:r>
      <w:r w:rsidR="00D90646">
        <w:rPr>
          <w:rFonts w:ascii="Times New Roman" w:hAnsi="Times New Roman" w:cs="Times New Roman"/>
          <w:sz w:val="24"/>
          <w:szCs w:val="24"/>
        </w:rPr>
        <w:t xml:space="preserve">run on HTTP protocol. </w:t>
      </w:r>
      <w:r w:rsidR="00005616">
        <w:rPr>
          <w:rFonts w:ascii="Times New Roman" w:hAnsi="Times New Roman" w:cs="Times New Roman"/>
          <w:sz w:val="24"/>
          <w:szCs w:val="24"/>
        </w:rPr>
        <w:t xml:space="preserve">Web services are </w:t>
      </w:r>
      <w:r w:rsidR="00BF340A">
        <w:rPr>
          <w:rFonts w:ascii="Times New Roman" w:hAnsi="Times New Roman" w:cs="Times New Roman"/>
          <w:sz w:val="24"/>
          <w:szCs w:val="24"/>
        </w:rPr>
        <w:t>platform independent and provide great</w:t>
      </w:r>
      <w:r w:rsidR="00B0723B">
        <w:rPr>
          <w:rFonts w:ascii="Times New Roman" w:hAnsi="Times New Roman" w:cs="Times New Roman"/>
          <w:sz w:val="24"/>
          <w:szCs w:val="24"/>
        </w:rPr>
        <w:t>er</w:t>
      </w:r>
      <w:r w:rsidR="00BF340A">
        <w:rPr>
          <w:rFonts w:ascii="Times New Roman" w:hAnsi="Times New Roman" w:cs="Times New Roman"/>
          <w:sz w:val="24"/>
          <w:szCs w:val="24"/>
        </w:rPr>
        <w:t xml:space="preserve"> interoperability.</w:t>
      </w:r>
    </w:p>
    <w:p w14:paraId="66661DFC" w14:textId="6A5373F2" w:rsidR="009C5131" w:rsidRDefault="00511359" w:rsidP="00AF0101">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5131" w:rsidRPr="009C5131">
        <w:rPr>
          <w:rFonts w:ascii="Times New Roman" w:hAnsi="Times New Roman" w:cs="Times New Roman"/>
          <w:sz w:val="24"/>
          <w:szCs w:val="24"/>
        </w:rPr>
        <w:t>Th</w:t>
      </w:r>
      <w:r w:rsidR="00575BF9">
        <w:rPr>
          <w:rFonts w:ascii="Times New Roman" w:hAnsi="Times New Roman" w:cs="Times New Roman"/>
          <w:sz w:val="24"/>
          <w:szCs w:val="24"/>
        </w:rPr>
        <w:t>e</w:t>
      </w:r>
      <w:r w:rsidR="009C5131" w:rsidRPr="009C5131">
        <w:rPr>
          <w:rFonts w:ascii="Times New Roman" w:hAnsi="Times New Roman" w:cs="Times New Roman"/>
          <w:sz w:val="24"/>
          <w:szCs w:val="24"/>
        </w:rPr>
        <w:t xml:space="preserve"> three major </w:t>
      </w:r>
      <w:r w:rsidR="00575BF9">
        <w:rPr>
          <w:rFonts w:ascii="Times New Roman" w:hAnsi="Times New Roman" w:cs="Times New Roman"/>
          <w:sz w:val="24"/>
          <w:szCs w:val="24"/>
        </w:rPr>
        <w:t>components of</w:t>
      </w:r>
      <w:r w:rsidR="009C5131" w:rsidRPr="009C5131">
        <w:rPr>
          <w:rFonts w:ascii="Times New Roman" w:hAnsi="Times New Roman" w:cs="Times New Roman"/>
          <w:sz w:val="24"/>
          <w:szCs w:val="24"/>
        </w:rPr>
        <w:t xml:space="preserve"> </w:t>
      </w:r>
      <w:r w:rsidR="00BA5C7D">
        <w:rPr>
          <w:rFonts w:ascii="Times New Roman" w:hAnsi="Times New Roman" w:cs="Times New Roman"/>
          <w:sz w:val="24"/>
          <w:szCs w:val="24"/>
        </w:rPr>
        <w:t xml:space="preserve">a </w:t>
      </w:r>
      <w:r w:rsidR="009C5131" w:rsidRPr="009C5131">
        <w:rPr>
          <w:rFonts w:ascii="Times New Roman" w:hAnsi="Times New Roman" w:cs="Times New Roman"/>
          <w:sz w:val="24"/>
          <w:szCs w:val="24"/>
        </w:rPr>
        <w:t>web service architecture</w:t>
      </w:r>
      <w:r w:rsidR="00895EDF">
        <w:rPr>
          <w:rFonts w:ascii="Times New Roman" w:hAnsi="Times New Roman" w:cs="Times New Roman"/>
          <w:sz w:val="24"/>
          <w:szCs w:val="24"/>
        </w:rPr>
        <w:t xml:space="preserve"> are</w:t>
      </w:r>
      <w:r w:rsidR="009C5131" w:rsidRPr="009C5131">
        <w:rPr>
          <w:rFonts w:ascii="Times New Roman" w:hAnsi="Times New Roman" w:cs="Times New Roman"/>
          <w:sz w:val="24"/>
          <w:szCs w:val="24"/>
        </w:rPr>
        <w:t>:</w:t>
      </w:r>
    </w:p>
    <w:p w14:paraId="1E93ECD9" w14:textId="7CA2AC76" w:rsidR="00FB5183" w:rsidRDefault="005167F3" w:rsidP="00AF0101">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FB5183" w:rsidRPr="001173EF">
        <w:rPr>
          <w:rFonts w:ascii="Times New Roman" w:hAnsi="Times New Roman" w:cs="Times New Roman"/>
          <w:i/>
          <w:sz w:val="24"/>
          <w:szCs w:val="24"/>
        </w:rPr>
        <w:t>Producer:</w:t>
      </w:r>
      <w:r w:rsidR="00FB5183" w:rsidRPr="001173EF">
        <w:rPr>
          <w:rFonts w:ascii="Times New Roman" w:hAnsi="Times New Roman" w:cs="Times New Roman"/>
          <w:sz w:val="24"/>
          <w:szCs w:val="24"/>
        </w:rPr>
        <w:t xml:space="preserve"> The producer</w:t>
      </w:r>
      <w:r w:rsidR="00FB5183">
        <w:rPr>
          <w:rFonts w:ascii="Times New Roman" w:hAnsi="Times New Roman" w:cs="Times New Roman"/>
          <w:sz w:val="24"/>
          <w:szCs w:val="24"/>
        </w:rPr>
        <w:t xml:space="preserve"> is an application that wants to share data with other applications.</w:t>
      </w:r>
    </w:p>
    <w:p w14:paraId="76992BDA" w14:textId="572D7018" w:rsidR="009C5131" w:rsidRPr="009C5131" w:rsidRDefault="00E10258" w:rsidP="0056227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 p</w:t>
      </w:r>
      <w:r w:rsidR="00005616">
        <w:rPr>
          <w:rFonts w:ascii="Times New Roman" w:hAnsi="Times New Roman" w:cs="Times New Roman"/>
          <w:sz w:val="24"/>
          <w:szCs w:val="24"/>
        </w:rPr>
        <w:t xml:space="preserve">roducer provides access to the data through </w:t>
      </w:r>
      <w:r w:rsidR="003F4FB8">
        <w:rPr>
          <w:rFonts w:ascii="Times New Roman" w:hAnsi="Times New Roman" w:cs="Times New Roman"/>
          <w:sz w:val="24"/>
          <w:szCs w:val="24"/>
        </w:rPr>
        <w:t xml:space="preserve">an </w:t>
      </w:r>
      <w:r w:rsidR="00D20BF1">
        <w:rPr>
          <w:rFonts w:ascii="Times New Roman" w:hAnsi="Times New Roman" w:cs="Times New Roman"/>
          <w:sz w:val="24"/>
          <w:szCs w:val="24"/>
        </w:rPr>
        <w:t xml:space="preserve">API which is hosted on </w:t>
      </w:r>
      <w:r w:rsidR="009A6E43">
        <w:rPr>
          <w:rFonts w:ascii="Times New Roman" w:hAnsi="Times New Roman" w:cs="Times New Roman"/>
          <w:sz w:val="24"/>
          <w:szCs w:val="24"/>
        </w:rPr>
        <w:t xml:space="preserve">the </w:t>
      </w:r>
      <w:r w:rsidR="00D20BF1">
        <w:rPr>
          <w:rFonts w:ascii="Times New Roman" w:hAnsi="Times New Roman" w:cs="Times New Roman"/>
          <w:sz w:val="24"/>
          <w:szCs w:val="24"/>
        </w:rPr>
        <w:t>application server and accessible over the Internet.</w:t>
      </w:r>
    </w:p>
    <w:p w14:paraId="6D344C32" w14:textId="56BA7FBB" w:rsidR="009C5131" w:rsidRPr="009C5131" w:rsidRDefault="00DE763B" w:rsidP="00610FCE">
      <w:pPr>
        <w:spacing w:after="0" w:line="480" w:lineRule="auto"/>
        <w:ind w:firstLine="720"/>
        <w:rPr>
          <w:rFonts w:ascii="Times New Roman" w:hAnsi="Times New Roman" w:cs="Times New Roman"/>
          <w:sz w:val="24"/>
          <w:szCs w:val="24"/>
        </w:rPr>
      </w:pPr>
      <w:r w:rsidRPr="00610FCE">
        <w:rPr>
          <w:rFonts w:ascii="Times New Roman" w:hAnsi="Times New Roman" w:cs="Times New Roman"/>
          <w:i/>
          <w:sz w:val="24"/>
          <w:szCs w:val="24"/>
        </w:rPr>
        <w:t>Consumer</w:t>
      </w:r>
      <w:r w:rsidR="009C5131">
        <w:rPr>
          <w:rFonts w:ascii="Times New Roman" w:hAnsi="Times New Roman" w:cs="Times New Roman"/>
          <w:sz w:val="24"/>
          <w:szCs w:val="24"/>
        </w:rPr>
        <w:t xml:space="preserve">: </w:t>
      </w:r>
      <w:r w:rsidR="00CC1CF7">
        <w:rPr>
          <w:rFonts w:ascii="Times New Roman" w:hAnsi="Times New Roman" w:cs="Times New Roman"/>
          <w:sz w:val="24"/>
          <w:szCs w:val="24"/>
        </w:rPr>
        <w:t xml:space="preserve">The consumer is an application that wants </w:t>
      </w:r>
      <w:r w:rsidR="007B1316">
        <w:rPr>
          <w:rFonts w:ascii="Times New Roman" w:hAnsi="Times New Roman" w:cs="Times New Roman"/>
          <w:sz w:val="24"/>
          <w:szCs w:val="24"/>
        </w:rPr>
        <w:t xml:space="preserve">to fetch </w:t>
      </w:r>
      <w:r w:rsidR="00CC1CF7">
        <w:rPr>
          <w:rFonts w:ascii="Times New Roman" w:hAnsi="Times New Roman" w:cs="Times New Roman"/>
          <w:sz w:val="24"/>
          <w:szCs w:val="24"/>
        </w:rPr>
        <w:t xml:space="preserve">data from another application. The consumer has information about different URI or methods exposed by </w:t>
      </w:r>
      <w:r w:rsidR="004E76CE">
        <w:rPr>
          <w:rFonts w:ascii="Times New Roman" w:hAnsi="Times New Roman" w:cs="Times New Roman"/>
          <w:sz w:val="24"/>
          <w:szCs w:val="24"/>
        </w:rPr>
        <w:t xml:space="preserve">the </w:t>
      </w:r>
      <w:r w:rsidR="00CC1CF7">
        <w:rPr>
          <w:rFonts w:ascii="Times New Roman" w:hAnsi="Times New Roman" w:cs="Times New Roman"/>
          <w:sz w:val="24"/>
          <w:szCs w:val="24"/>
        </w:rPr>
        <w:t>pr</w:t>
      </w:r>
      <w:r w:rsidR="005A7FC7">
        <w:rPr>
          <w:rFonts w:ascii="Times New Roman" w:hAnsi="Times New Roman" w:cs="Times New Roman"/>
          <w:sz w:val="24"/>
          <w:szCs w:val="24"/>
        </w:rPr>
        <w:t xml:space="preserve">oducer for </w:t>
      </w:r>
      <w:r w:rsidR="00D3391B">
        <w:rPr>
          <w:rFonts w:ascii="Times New Roman" w:hAnsi="Times New Roman" w:cs="Times New Roman"/>
          <w:sz w:val="24"/>
          <w:szCs w:val="24"/>
        </w:rPr>
        <w:t>various</w:t>
      </w:r>
      <w:r w:rsidR="005A7FC7">
        <w:rPr>
          <w:rFonts w:ascii="Times New Roman" w:hAnsi="Times New Roman" w:cs="Times New Roman"/>
          <w:sz w:val="24"/>
          <w:szCs w:val="24"/>
        </w:rPr>
        <w:t xml:space="preserve"> operations</w:t>
      </w:r>
      <w:r w:rsidR="009C5131" w:rsidRPr="009C5131">
        <w:rPr>
          <w:rFonts w:ascii="Times New Roman" w:hAnsi="Times New Roman" w:cs="Times New Roman"/>
          <w:sz w:val="24"/>
          <w:szCs w:val="24"/>
        </w:rPr>
        <w:t xml:space="preserve">. The </w:t>
      </w:r>
      <w:r w:rsidR="005A7FC7">
        <w:rPr>
          <w:rFonts w:ascii="Times New Roman" w:hAnsi="Times New Roman" w:cs="Times New Roman"/>
          <w:sz w:val="24"/>
          <w:szCs w:val="24"/>
        </w:rPr>
        <w:t>consumer</w:t>
      </w:r>
      <w:r w:rsidR="009C5131" w:rsidRPr="009C5131">
        <w:rPr>
          <w:rFonts w:ascii="Times New Roman" w:hAnsi="Times New Roman" w:cs="Times New Roman"/>
          <w:sz w:val="24"/>
          <w:szCs w:val="24"/>
        </w:rPr>
        <w:t xml:space="preserve"> </w:t>
      </w:r>
      <w:r w:rsidR="005A7FC7">
        <w:rPr>
          <w:rFonts w:ascii="Times New Roman" w:hAnsi="Times New Roman" w:cs="Times New Roman"/>
          <w:sz w:val="24"/>
          <w:szCs w:val="24"/>
        </w:rPr>
        <w:t xml:space="preserve">establishes </w:t>
      </w:r>
      <w:r w:rsidR="00270D55">
        <w:rPr>
          <w:rFonts w:ascii="Times New Roman" w:hAnsi="Times New Roman" w:cs="Times New Roman"/>
          <w:sz w:val="24"/>
          <w:szCs w:val="24"/>
        </w:rPr>
        <w:t xml:space="preserve">the </w:t>
      </w:r>
      <w:r w:rsidR="005A7FC7">
        <w:rPr>
          <w:rFonts w:ascii="Times New Roman" w:hAnsi="Times New Roman" w:cs="Times New Roman"/>
          <w:sz w:val="24"/>
          <w:szCs w:val="24"/>
        </w:rPr>
        <w:t>connection with the</w:t>
      </w:r>
      <w:r w:rsidR="009C5131" w:rsidRPr="009C5131">
        <w:rPr>
          <w:rFonts w:ascii="Times New Roman" w:hAnsi="Times New Roman" w:cs="Times New Roman"/>
          <w:sz w:val="24"/>
          <w:szCs w:val="24"/>
        </w:rPr>
        <w:t xml:space="preserve"> web service and send</w:t>
      </w:r>
      <w:r w:rsidR="005A7FC7">
        <w:rPr>
          <w:rFonts w:ascii="Times New Roman" w:hAnsi="Times New Roman" w:cs="Times New Roman"/>
          <w:sz w:val="24"/>
          <w:szCs w:val="24"/>
        </w:rPr>
        <w:t>s the</w:t>
      </w:r>
      <w:r w:rsidR="009C5131" w:rsidRPr="009C5131">
        <w:rPr>
          <w:rFonts w:ascii="Times New Roman" w:hAnsi="Times New Roman" w:cs="Times New Roman"/>
          <w:sz w:val="24"/>
          <w:szCs w:val="24"/>
        </w:rPr>
        <w:t xml:space="preserve"> request</w:t>
      </w:r>
      <w:r w:rsidR="005A7FC7">
        <w:rPr>
          <w:rFonts w:ascii="Times New Roman" w:hAnsi="Times New Roman" w:cs="Times New Roman"/>
          <w:sz w:val="24"/>
          <w:szCs w:val="24"/>
        </w:rPr>
        <w:t xml:space="preserve"> to the </w:t>
      </w:r>
      <w:r w:rsidR="007912E4">
        <w:rPr>
          <w:rFonts w:ascii="Times New Roman" w:hAnsi="Times New Roman" w:cs="Times New Roman"/>
          <w:sz w:val="24"/>
          <w:szCs w:val="24"/>
        </w:rPr>
        <w:t>producer</w:t>
      </w:r>
      <w:r w:rsidR="009C5131" w:rsidRPr="009C5131">
        <w:rPr>
          <w:rFonts w:ascii="Times New Roman" w:hAnsi="Times New Roman" w:cs="Times New Roman"/>
          <w:sz w:val="24"/>
          <w:szCs w:val="24"/>
        </w:rPr>
        <w:t>.</w:t>
      </w:r>
    </w:p>
    <w:p w14:paraId="0A5BF9B4" w14:textId="0F0DA0A2" w:rsidR="009C5131" w:rsidRDefault="009C5131" w:rsidP="00610FCE">
      <w:pPr>
        <w:spacing w:after="0" w:line="480" w:lineRule="auto"/>
        <w:ind w:firstLine="720"/>
        <w:rPr>
          <w:rFonts w:ascii="Times New Roman" w:hAnsi="Times New Roman" w:cs="Times New Roman"/>
          <w:sz w:val="24"/>
          <w:szCs w:val="24"/>
        </w:rPr>
      </w:pPr>
      <w:r w:rsidRPr="00610FCE">
        <w:rPr>
          <w:rFonts w:ascii="Times New Roman" w:hAnsi="Times New Roman" w:cs="Times New Roman"/>
          <w:i/>
          <w:sz w:val="24"/>
          <w:szCs w:val="24"/>
        </w:rPr>
        <w:t>Registry</w:t>
      </w:r>
      <w:r>
        <w:rPr>
          <w:rFonts w:ascii="Times New Roman" w:hAnsi="Times New Roman" w:cs="Times New Roman"/>
          <w:sz w:val="24"/>
          <w:szCs w:val="24"/>
        </w:rPr>
        <w:t xml:space="preserve">: </w:t>
      </w:r>
      <w:r w:rsidR="008E2975">
        <w:rPr>
          <w:rFonts w:ascii="Times New Roman" w:hAnsi="Times New Roman" w:cs="Times New Roman"/>
          <w:sz w:val="24"/>
          <w:szCs w:val="24"/>
        </w:rPr>
        <w:t>The registry is a centralized database for all web services exposed over the Internet</w:t>
      </w:r>
      <w:r w:rsidRPr="009C5131">
        <w:rPr>
          <w:rFonts w:ascii="Times New Roman" w:hAnsi="Times New Roman" w:cs="Times New Roman"/>
          <w:sz w:val="24"/>
          <w:szCs w:val="24"/>
        </w:rPr>
        <w:t>.</w:t>
      </w:r>
      <w:r w:rsidR="008E2975">
        <w:rPr>
          <w:rFonts w:ascii="Times New Roman" w:hAnsi="Times New Roman" w:cs="Times New Roman"/>
          <w:sz w:val="24"/>
          <w:szCs w:val="24"/>
        </w:rPr>
        <w:t xml:space="preserve"> </w:t>
      </w:r>
      <w:r w:rsidR="00182058">
        <w:rPr>
          <w:rFonts w:ascii="Times New Roman" w:hAnsi="Times New Roman" w:cs="Times New Roman"/>
          <w:sz w:val="24"/>
          <w:szCs w:val="24"/>
        </w:rPr>
        <w:t>The r</w:t>
      </w:r>
      <w:r w:rsidR="008E2975">
        <w:rPr>
          <w:rFonts w:ascii="Times New Roman" w:hAnsi="Times New Roman" w:cs="Times New Roman"/>
          <w:sz w:val="24"/>
          <w:szCs w:val="24"/>
        </w:rPr>
        <w:t xml:space="preserve">egistry enables </w:t>
      </w:r>
      <w:r w:rsidR="00182058">
        <w:rPr>
          <w:rFonts w:ascii="Times New Roman" w:hAnsi="Times New Roman" w:cs="Times New Roman"/>
          <w:sz w:val="24"/>
          <w:szCs w:val="24"/>
        </w:rPr>
        <w:t xml:space="preserve">a </w:t>
      </w:r>
      <w:r w:rsidR="008E2975">
        <w:rPr>
          <w:rFonts w:ascii="Times New Roman" w:hAnsi="Times New Roman" w:cs="Times New Roman"/>
          <w:sz w:val="24"/>
          <w:szCs w:val="24"/>
        </w:rPr>
        <w:t>seamless integration of different and heterogeneous applications over SOAP or HTTP protocol.</w:t>
      </w:r>
    </w:p>
    <w:p w14:paraId="05871249" w14:textId="15D9369D" w:rsidR="009C5131" w:rsidRPr="005F65C5" w:rsidRDefault="005F65C5" w:rsidP="00AF0101">
      <w:pPr>
        <w:spacing w:after="0" w:line="480" w:lineRule="auto"/>
        <w:rPr>
          <w:rFonts w:ascii="Times New Roman" w:hAnsi="Times New Roman" w:cs="Times New Roman"/>
          <w:b/>
          <w:sz w:val="24"/>
          <w:szCs w:val="24"/>
        </w:rPr>
      </w:pPr>
      <w:r w:rsidRPr="005F65C5">
        <w:rPr>
          <w:rFonts w:ascii="Times New Roman" w:hAnsi="Times New Roman" w:cs="Times New Roman"/>
          <w:b/>
          <w:sz w:val="24"/>
          <w:szCs w:val="24"/>
        </w:rPr>
        <w:t>Representational State Transfer (REST) API</w:t>
      </w:r>
    </w:p>
    <w:p w14:paraId="4CCFA2E4" w14:textId="1187CC50" w:rsidR="00430752" w:rsidRDefault="00387EB0" w:rsidP="0043075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REST API or RESTful w</w:t>
      </w:r>
      <w:r w:rsidR="005A101A">
        <w:rPr>
          <w:rFonts w:ascii="Times New Roman" w:hAnsi="Times New Roman" w:cs="Times New Roman"/>
          <w:sz w:val="24"/>
          <w:szCs w:val="24"/>
        </w:rPr>
        <w:t>eb service</w:t>
      </w:r>
      <w:r w:rsidR="00430752">
        <w:rPr>
          <w:rFonts w:ascii="Times New Roman" w:hAnsi="Times New Roman" w:cs="Times New Roman"/>
          <w:sz w:val="24"/>
          <w:szCs w:val="24"/>
        </w:rPr>
        <w:t xml:space="preserve"> </w:t>
      </w:r>
      <w:r w:rsidR="00B33CAF">
        <w:rPr>
          <w:rFonts w:ascii="Times New Roman" w:hAnsi="Times New Roman" w:cs="Times New Roman"/>
          <w:sz w:val="24"/>
          <w:szCs w:val="24"/>
        </w:rPr>
        <w:t xml:space="preserve">are used to establish communication </w:t>
      </w:r>
      <w:r w:rsidR="001E63FB">
        <w:rPr>
          <w:rFonts w:ascii="Times New Roman" w:hAnsi="Times New Roman" w:cs="Times New Roman"/>
          <w:sz w:val="24"/>
          <w:szCs w:val="24"/>
        </w:rPr>
        <w:t xml:space="preserve">and share data </w:t>
      </w:r>
      <w:r w:rsidR="00B33CAF">
        <w:rPr>
          <w:rFonts w:ascii="Times New Roman" w:hAnsi="Times New Roman" w:cs="Times New Roman"/>
          <w:sz w:val="24"/>
          <w:szCs w:val="24"/>
        </w:rPr>
        <w:t>between two software applications.</w:t>
      </w:r>
      <w:r w:rsidR="00671FD8">
        <w:rPr>
          <w:rFonts w:ascii="Times New Roman" w:hAnsi="Times New Roman" w:cs="Times New Roman"/>
          <w:sz w:val="24"/>
          <w:szCs w:val="24"/>
        </w:rPr>
        <w:t xml:space="preserve"> </w:t>
      </w:r>
      <w:r w:rsidR="00430752">
        <w:rPr>
          <w:rFonts w:ascii="Times New Roman" w:hAnsi="Times New Roman" w:cs="Times New Roman"/>
          <w:sz w:val="24"/>
          <w:szCs w:val="24"/>
        </w:rPr>
        <w:t>REST</w:t>
      </w:r>
      <w:r w:rsidR="00F17A5D">
        <w:rPr>
          <w:rFonts w:ascii="Times New Roman" w:hAnsi="Times New Roman" w:cs="Times New Roman"/>
          <w:sz w:val="24"/>
          <w:szCs w:val="24"/>
        </w:rPr>
        <w:t xml:space="preserve"> API</w:t>
      </w:r>
      <w:r w:rsidR="00430752">
        <w:rPr>
          <w:rFonts w:ascii="Times New Roman" w:hAnsi="Times New Roman" w:cs="Times New Roman"/>
          <w:sz w:val="24"/>
          <w:szCs w:val="24"/>
        </w:rPr>
        <w:t xml:space="preserve"> are preferred by web application</w:t>
      </w:r>
      <w:r w:rsidR="00FC7391">
        <w:rPr>
          <w:rFonts w:ascii="Times New Roman" w:hAnsi="Times New Roman" w:cs="Times New Roman"/>
          <w:sz w:val="24"/>
          <w:szCs w:val="24"/>
        </w:rPr>
        <w:t>s</w:t>
      </w:r>
      <w:r w:rsidR="00430752">
        <w:rPr>
          <w:rFonts w:ascii="Times New Roman" w:hAnsi="Times New Roman" w:cs="Times New Roman"/>
          <w:sz w:val="24"/>
          <w:szCs w:val="24"/>
        </w:rPr>
        <w:t xml:space="preserve"> since they are lightweight and suitable for distributed applications.</w:t>
      </w:r>
    </w:p>
    <w:p w14:paraId="725B00EB" w14:textId="7AEAACC2" w:rsidR="009C5131" w:rsidRDefault="006A3CEC" w:rsidP="00FD56D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use of </w:t>
      </w:r>
      <w:r w:rsidR="006623A8" w:rsidRPr="006623A8">
        <w:rPr>
          <w:rFonts w:ascii="Times New Roman" w:hAnsi="Times New Roman" w:cs="Times New Roman"/>
          <w:sz w:val="24"/>
          <w:szCs w:val="24"/>
        </w:rPr>
        <w:t>REST</w:t>
      </w:r>
      <w:r>
        <w:rPr>
          <w:rFonts w:ascii="Times New Roman" w:hAnsi="Times New Roman" w:cs="Times New Roman"/>
          <w:sz w:val="24"/>
          <w:szCs w:val="24"/>
        </w:rPr>
        <w:t xml:space="preserve"> API</w:t>
      </w:r>
      <w:r w:rsidR="006623A8" w:rsidRPr="006623A8">
        <w:rPr>
          <w:rFonts w:ascii="Times New Roman" w:hAnsi="Times New Roman" w:cs="Times New Roman"/>
          <w:sz w:val="24"/>
          <w:szCs w:val="24"/>
        </w:rPr>
        <w:t xml:space="preserve"> </w:t>
      </w:r>
      <w:r w:rsidR="00F80CB0">
        <w:rPr>
          <w:rFonts w:ascii="Times New Roman" w:hAnsi="Times New Roman" w:cs="Times New Roman"/>
          <w:sz w:val="24"/>
          <w:szCs w:val="24"/>
        </w:rPr>
        <w:t>has</w:t>
      </w:r>
      <w:r w:rsidR="00C0413C">
        <w:rPr>
          <w:rFonts w:ascii="Times New Roman" w:hAnsi="Times New Roman" w:cs="Times New Roman"/>
          <w:sz w:val="24"/>
          <w:szCs w:val="24"/>
        </w:rPr>
        <w:t xml:space="preserve"> </w:t>
      </w:r>
      <w:r>
        <w:rPr>
          <w:rFonts w:ascii="Times New Roman" w:hAnsi="Times New Roman" w:cs="Times New Roman"/>
          <w:sz w:val="24"/>
          <w:szCs w:val="24"/>
        </w:rPr>
        <w:t>increased in current web applications</w:t>
      </w:r>
      <w:r w:rsidR="00C0413C">
        <w:rPr>
          <w:rFonts w:ascii="Times New Roman" w:hAnsi="Times New Roman" w:cs="Times New Roman"/>
          <w:sz w:val="24"/>
          <w:szCs w:val="24"/>
        </w:rPr>
        <w:t xml:space="preserve">. </w:t>
      </w:r>
      <w:r w:rsidR="0005252C">
        <w:rPr>
          <w:rFonts w:ascii="Times New Roman" w:hAnsi="Times New Roman" w:cs="Times New Roman"/>
          <w:sz w:val="24"/>
          <w:szCs w:val="24"/>
        </w:rPr>
        <w:t>With the huge amount of data being generated and processed</w:t>
      </w:r>
      <w:r w:rsidR="005E176D">
        <w:rPr>
          <w:rFonts w:ascii="Times New Roman" w:hAnsi="Times New Roman" w:cs="Times New Roman"/>
          <w:sz w:val="24"/>
          <w:szCs w:val="24"/>
        </w:rPr>
        <w:t xml:space="preserve"> by </w:t>
      </w:r>
      <w:r w:rsidR="00D471FF">
        <w:rPr>
          <w:rFonts w:ascii="Times New Roman" w:hAnsi="Times New Roman" w:cs="Times New Roman"/>
          <w:sz w:val="24"/>
          <w:szCs w:val="24"/>
        </w:rPr>
        <w:t xml:space="preserve">different </w:t>
      </w:r>
      <w:r w:rsidR="005E176D">
        <w:rPr>
          <w:rFonts w:ascii="Times New Roman" w:hAnsi="Times New Roman" w:cs="Times New Roman"/>
          <w:sz w:val="24"/>
          <w:szCs w:val="24"/>
        </w:rPr>
        <w:t>application</w:t>
      </w:r>
      <w:r w:rsidR="00D471FF">
        <w:rPr>
          <w:rFonts w:ascii="Times New Roman" w:hAnsi="Times New Roman" w:cs="Times New Roman"/>
          <w:sz w:val="24"/>
          <w:szCs w:val="24"/>
        </w:rPr>
        <w:t>s</w:t>
      </w:r>
      <w:r w:rsidR="0005252C">
        <w:rPr>
          <w:rFonts w:ascii="Times New Roman" w:hAnsi="Times New Roman" w:cs="Times New Roman"/>
          <w:sz w:val="24"/>
          <w:szCs w:val="24"/>
        </w:rPr>
        <w:t xml:space="preserve">, </w:t>
      </w:r>
      <w:r w:rsidR="00616D43" w:rsidRPr="006623A8">
        <w:rPr>
          <w:rFonts w:ascii="Times New Roman" w:hAnsi="Times New Roman" w:cs="Times New Roman"/>
          <w:sz w:val="24"/>
          <w:szCs w:val="24"/>
        </w:rPr>
        <w:t>REST</w:t>
      </w:r>
      <w:r w:rsidR="00616D43">
        <w:rPr>
          <w:rFonts w:ascii="Times New Roman" w:hAnsi="Times New Roman" w:cs="Times New Roman"/>
          <w:sz w:val="24"/>
          <w:szCs w:val="24"/>
        </w:rPr>
        <w:t xml:space="preserve"> API</w:t>
      </w:r>
      <w:r w:rsidR="0005252C">
        <w:rPr>
          <w:rFonts w:ascii="Times New Roman" w:hAnsi="Times New Roman" w:cs="Times New Roman"/>
          <w:sz w:val="24"/>
          <w:szCs w:val="24"/>
        </w:rPr>
        <w:t xml:space="preserve"> are </w:t>
      </w:r>
      <w:r w:rsidR="00507062">
        <w:rPr>
          <w:rFonts w:ascii="Times New Roman" w:hAnsi="Times New Roman" w:cs="Times New Roman"/>
          <w:sz w:val="24"/>
          <w:szCs w:val="24"/>
        </w:rPr>
        <w:t>implemented</w:t>
      </w:r>
      <w:r w:rsidR="0005252C">
        <w:rPr>
          <w:rFonts w:ascii="Times New Roman" w:hAnsi="Times New Roman" w:cs="Times New Roman"/>
          <w:sz w:val="24"/>
          <w:szCs w:val="24"/>
        </w:rPr>
        <w:t xml:space="preserve"> by every </w:t>
      </w:r>
      <w:r w:rsidR="006A41AF">
        <w:rPr>
          <w:rFonts w:ascii="Times New Roman" w:hAnsi="Times New Roman" w:cs="Times New Roman"/>
          <w:sz w:val="24"/>
          <w:szCs w:val="24"/>
        </w:rPr>
        <w:t xml:space="preserve">web </w:t>
      </w:r>
      <w:r w:rsidR="0005252C">
        <w:rPr>
          <w:rFonts w:ascii="Times New Roman" w:hAnsi="Times New Roman" w:cs="Times New Roman"/>
          <w:sz w:val="24"/>
          <w:szCs w:val="24"/>
        </w:rPr>
        <w:t>application to share information with other</w:t>
      </w:r>
      <w:r w:rsidR="00A244B0">
        <w:rPr>
          <w:rFonts w:ascii="Times New Roman" w:hAnsi="Times New Roman" w:cs="Times New Roman"/>
          <w:sz w:val="24"/>
          <w:szCs w:val="24"/>
        </w:rPr>
        <w:t xml:space="preserve"> applications or </w:t>
      </w:r>
      <w:r w:rsidR="005A101A">
        <w:rPr>
          <w:rFonts w:ascii="Times New Roman" w:hAnsi="Times New Roman" w:cs="Times New Roman"/>
          <w:sz w:val="24"/>
          <w:szCs w:val="24"/>
        </w:rPr>
        <w:t xml:space="preserve">to </w:t>
      </w:r>
      <w:r w:rsidR="00A244B0">
        <w:rPr>
          <w:rFonts w:ascii="Times New Roman" w:hAnsi="Times New Roman" w:cs="Times New Roman"/>
          <w:sz w:val="24"/>
          <w:szCs w:val="24"/>
        </w:rPr>
        <w:t>consume information.</w:t>
      </w:r>
      <w:r w:rsidR="008C7281">
        <w:rPr>
          <w:rFonts w:ascii="Times New Roman" w:hAnsi="Times New Roman" w:cs="Times New Roman"/>
          <w:sz w:val="24"/>
          <w:szCs w:val="24"/>
        </w:rPr>
        <w:t xml:space="preserve"> </w:t>
      </w:r>
      <w:r w:rsidR="00CA0799">
        <w:rPr>
          <w:rFonts w:ascii="Times New Roman" w:hAnsi="Times New Roman" w:cs="Times New Roman"/>
          <w:sz w:val="24"/>
          <w:szCs w:val="24"/>
        </w:rPr>
        <w:t>REST</w:t>
      </w:r>
      <w:r w:rsidR="00815940">
        <w:rPr>
          <w:rFonts w:ascii="Times New Roman" w:hAnsi="Times New Roman" w:cs="Times New Roman"/>
          <w:sz w:val="24"/>
          <w:szCs w:val="24"/>
        </w:rPr>
        <w:t xml:space="preserve"> APIs</w:t>
      </w:r>
      <w:r w:rsidR="00640513">
        <w:rPr>
          <w:rFonts w:ascii="Times New Roman" w:hAnsi="Times New Roman" w:cs="Times New Roman"/>
          <w:sz w:val="24"/>
          <w:szCs w:val="24"/>
        </w:rPr>
        <w:t xml:space="preserve"> </w:t>
      </w:r>
      <w:r w:rsidR="00CA0799">
        <w:rPr>
          <w:rFonts w:ascii="Times New Roman" w:hAnsi="Times New Roman" w:cs="Times New Roman"/>
          <w:sz w:val="24"/>
          <w:szCs w:val="24"/>
        </w:rPr>
        <w:t xml:space="preserve">enable </w:t>
      </w:r>
      <w:r w:rsidR="00D763A7">
        <w:rPr>
          <w:rFonts w:ascii="Times New Roman" w:hAnsi="Times New Roman" w:cs="Times New Roman"/>
          <w:sz w:val="24"/>
          <w:szCs w:val="24"/>
        </w:rPr>
        <w:t xml:space="preserve">web </w:t>
      </w:r>
      <w:r w:rsidR="00CA0799">
        <w:rPr>
          <w:rFonts w:ascii="Times New Roman" w:hAnsi="Times New Roman" w:cs="Times New Roman"/>
          <w:sz w:val="24"/>
          <w:szCs w:val="24"/>
        </w:rPr>
        <w:t>application</w:t>
      </w:r>
      <w:r w:rsidR="00E13E80">
        <w:rPr>
          <w:rFonts w:ascii="Times New Roman" w:hAnsi="Times New Roman" w:cs="Times New Roman"/>
          <w:sz w:val="24"/>
          <w:szCs w:val="24"/>
        </w:rPr>
        <w:t>s</w:t>
      </w:r>
      <w:r w:rsidR="00CA0799">
        <w:rPr>
          <w:rFonts w:ascii="Times New Roman" w:hAnsi="Times New Roman" w:cs="Times New Roman"/>
          <w:sz w:val="24"/>
          <w:szCs w:val="24"/>
        </w:rPr>
        <w:t xml:space="preserve"> to </w:t>
      </w:r>
      <w:r w:rsidR="00B33453">
        <w:rPr>
          <w:rFonts w:ascii="Times New Roman" w:hAnsi="Times New Roman" w:cs="Times New Roman"/>
          <w:sz w:val="24"/>
          <w:szCs w:val="24"/>
        </w:rPr>
        <w:t xml:space="preserve">communicate and </w:t>
      </w:r>
      <w:r w:rsidR="003C0347">
        <w:rPr>
          <w:rFonts w:ascii="Times New Roman" w:hAnsi="Times New Roman" w:cs="Times New Roman"/>
          <w:sz w:val="24"/>
          <w:szCs w:val="24"/>
        </w:rPr>
        <w:t>integrate easily</w:t>
      </w:r>
      <w:r w:rsidR="002D4534">
        <w:rPr>
          <w:rFonts w:ascii="Times New Roman" w:hAnsi="Times New Roman" w:cs="Times New Roman"/>
          <w:sz w:val="24"/>
          <w:szCs w:val="24"/>
        </w:rPr>
        <w:t xml:space="preserve"> using common data formats </w:t>
      </w:r>
      <w:r w:rsidR="002C068B">
        <w:rPr>
          <w:rFonts w:ascii="Times New Roman" w:hAnsi="Times New Roman" w:cs="Times New Roman"/>
          <w:sz w:val="24"/>
          <w:szCs w:val="24"/>
        </w:rPr>
        <w:t>such as</w:t>
      </w:r>
      <w:r w:rsidR="00CA0799">
        <w:rPr>
          <w:rFonts w:ascii="Times New Roman" w:hAnsi="Times New Roman" w:cs="Times New Roman"/>
          <w:sz w:val="24"/>
          <w:szCs w:val="24"/>
        </w:rPr>
        <w:t xml:space="preserve"> </w:t>
      </w:r>
      <w:r w:rsidR="000C52C2">
        <w:rPr>
          <w:rFonts w:ascii="Times New Roman" w:hAnsi="Times New Roman" w:cs="Times New Roman"/>
          <w:sz w:val="24"/>
          <w:szCs w:val="24"/>
        </w:rPr>
        <w:t>XML</w:t>
      </w:r>
      <w:r w:rsidR="00CA0799">
        <w:rPr>
          <w:rFonts w:ascii="Times New Roman" w:hAnsi="Times New Roman" w:cs="Times New Roman"/>
          <w:sz w:val="24"/>
          <w:szCs w:val="24"/>
        </w:rPr>
        <w:t xml:space="preserve"> and JSON.</w:t>
      </w:r>
    </w:p>
    <w:p w14:paraId="7BDCEC8E" w14:textId="3DC1D4F8" w:rsidR="00EC380B" w:rsidRPr="00D11460" w:rsidRDefault="0089230E" w:rsidP="009A2A4B">
      <w:pPr>
        <w:spacing w:after="0" w:line="480" w:lineRule="auto"/>
      </w:pPr>
      <w:r>
        <w:rPr>
          <w:rFonts w:ascii="Times New Roman" w:hAnsi="Times New Roman" w:cs="Times New Roman"/>
          <w:sz w:val="24"/>
          <w:szCs w:val="24"/>
        </w:rPr>
        <w:tab/>
      </w:r>
      <w:r w:rsidR="00FE5D9A" w:rsidRPr="00DD2B3E">
        <w:rPr>
          <w:rFonts w:ascii="Times New Roman" w:hAnsi="Times New Roman" w:cs="Times New Roman"/>
          <w:sz w:val="24"/>
          <w:szCs w:val="24"/>
        </w:rPr>
        <w:t>The p</w:t>
      </w:r>
      <w:r w:rsidRPr="00DD2B3E">
        <w:rPr>
          <w:rFonts w:ascii="Times New Roman" w:hAnsi="Times New Roman" w:cs="Times New Roman"/>
          <w:sz w:val="24"/>
          <w:szCs w:val="24"/>
        </w:rPr>
        <w:t xml:space="preserve">roducers host the </w:t>
      </w:r>
      <w:r w:rsidR="00CA3223" w:rsidRPr="00DD2B3E">
        <w:rPr>
          <w:rFonts w:ascii="Times New Roman" w:hAnsi="Times New Roman" w:cs="Times New Roman"/>
          <w:sz w:val="24"/>
          <w:szCs w:val="24"/>
        </w:rPr>
        <w:t>REST</w:t>
      </w:r>
      <w:r w:rsidR="00C654D4" w:rsidRPr="00DD2B3E">
        <w:rPr>
          <w:rFonts w:ascii="Times New Roman" w:hAnsi="Times New Roman" w:cs="Times New Roman"/>
          <w:sz w:val="24"/>
          <w:szCs w:val="24"/>
        </w:rPr>
        <w:t xml:space="preserve"> API</w:t>
      </w:r>
      <w:r w:rsidRPr="00DD2B3E">
        <w:rPr>
          <w:rFonts w:ascii="Times New Roman" w:hAnsi="Times New Roman" w:cs="Times New Roman"/>
          <w:sz w:val="24"/>
          <w:szCs w:val="24"/>
        </w:rPr>
        <w:t xml:space="preserve"> on </w:t>
      </w:r>
      <w:r w:rsidR="00783454" w:rsidRPr="00DD2B3E">
        <w:rPr>
          <w:rFonts w:ascii="Times New Roman" w:hAnsi="Times New Roman" w:cs="Times New Roman"/>
          <w:sz w:val="24"/>
          <w:szCs w:val="24"/>
        </w:rPr>
        <w:t>an application</w:t>
      </w:r>
      <w:r w:rsidRPr="00DD2B3E">
        <w:rPr>
          <w:rFonts w:ascii="Times New Roman" w:hAnsi="Times New Roman" w:cs="Times New Roman"/>
          <w:sz w:val="24"/>
          <w:szCs w:val="24"/>
        </w:rPr>
        <w:t xml:space="preserve"> server</w:t>
      </w:r>
      <w:r w:rsidR="00C57740" w:rsidRPr="00DD2B3E">
        <w:rPr>
          <w:rFonts w:ascii="Times New Roman" w:hAnsi="Times New Roman" w:cs="Times New Roman"/>
          <w:sz w:val="24"/>
          <w:szCs w:val="24"/>
        </w:rPr>
        <w:t>,</w:t>
      </w:r>
      <w:r w:rsidRPr="00DD2B3E">
        <w:rPr>
          <w:rFonts w:ascii="Times New Roman" w:hAnsi="Times New Roman" w:cs="Times New Roman"/>
          <w:sz w:val="24"/>
          <w:szCs w:val="24"/>
        </w:rPr>
        <w:t xml:space="preserve"> which is accessible</w:t>
      </w:r>
      <w:r w:rsidR="00CA3223" w:rsidRPr="00DD2B3E">
        <w:rPr>
          <w:rFonts w:ascii="Times New Roman" w:hAnsi="Times New Roman" w:cs="Times New Roman"/>
          <w:sz w:val="24"/>
          <w:szCs w:val="24"/>
        </w:rPr>
        <w:t xml:space="preserve"> </w:t>
      </w:r>
      <w:r w:rsidR="00295EDC" w:rsidRPr="00DD2B3E">
        <w:rPr>
          <w:rFonts w:ascii="Times New Roman" w:hAnsi="Times New Roman" w:cs="Times New Roman"/>
          <w:sz w:val="24"/>
          <w:szCs w:val="24"/>
        </w:rPr>
        <w:t xml:space="preserve">on the Internet </w:t>
      </w:r>
      <w:r w:rsidR="00CA3223" w:rsidRPr="00DD2B3E">
        <w:rPr>
          <w:rFonts w:ascii="Times New Roman" w:hAnsi="Times New Roman" w:cs="Times New Roman"/>
          <w:sz w:val="24"/>
          <w:szCs w:val="24"/>
        </w:rPr>
        <w:t xml:space="preserve">over </w:t>
      </w:r>
      <w:r w:rsidR="000A36E7" w:rsidRPr="00DD2B3E">
        <w:rPr>
          <w:rFonts w:ascii="Times New Roman" w:hAnsi="Times New Roman" w:cs="Times New Roman"/>
          <w:sz w:val="24"/>
          <w:szCs w:val="24"/>
        </w:rPr>
        <w:t xml:space="preserve">the </w:t>
      </w:r>
      <w:r w:rsidR="00CA3223" w:rsidRPr="00DD2B3E">
        <w:rPr>
          <w:rFonts w:ascii="Times New Roman" w:hAnsi="Times New Roman" w:cs="Times New Roman"/>
          <w:sz w:val="24"/>
          <w:szCs w:val="24"/>
        </w:rPr>
        <w:t>HTTP protocol and exposed as an API for other application</w:t>
      </w:r>
      <w:r w:rsidR="00627DA3" w:rsidRPr="00DD2B3E">
        <w:rPr>
          <w:rFonts w:ascii="Times New Roman" w:hAnsi="Times New Roman" w:cs="Times New Roman"/>
          <w:sz w:val="24"/>
          <w:szCs w:val="24"/>
        </w:rPr>
        <w:t>s</w:t>
      </w:r>
      <w:r w:rsidR="00CA3223" w:rsidRPr="00DD2B3E">
        <w:rPr>
          <w:rFonts w:ascii="Times New Roman" w:hAnsi="Times New Roman" w:cs="Times New Roman"/>
          <w:sz w:val="24"/>
          <w:szCs w:val="24"/>
        </w:rPr>
        <w:t xml:space="preserve"> to integrate</w:t>
      </w:r>
      <w:r w:rsidR="00CA3223" w:rsidRPr="007C13CD">
        <w:rPr>
          <w:rFonts w:ascii="Times New Roman" w:hAnsi="Times New Roman" w:cs="Times New Roman"/>
          <w:b/>
          <w:sz w:val="24"/>
          <w:szCs w:val="24"/>
        </w:rPr>
        <w:t>.</w:t>
      </w:r>
      <w:r>
        <w:rPr>
          <w:rFonts w:ascii="Times New Roman" w:hAnsi="Times New Roman" w:cs="Times New Roman"/>
          <w:sz w:val="24"/>
          <w:szCs w:val="24"/>
        </w:rPr>
        <w:t xml:space="preserve"> </w:t>
      </w:r>
      <w:r w:rsidR="00CA3223">
        <w:rPr>
          <w:rFonts w:ascii="Times New Roman" w:hAnsi="Times New Roman" w:cs="Times New Roman"/>
          <w:sz w:val="24"/>
          <w:szCs w:val="24"/>
        </w:rPr>
        <w:t>REST API expose</w:t>
      </w:r>
      <w:r w:rsidR="00B967E1">
        <w:rPr>
          <w:rFonts w:ascii="Times New Roman" w:hAnsi="Times New Roman" w:cs="Times New Roman"/>
          <w:sz w:val="24"/>
          <w:szCs w:val="24"/>
        </w:rPr>
        <w:t>s</w:t>
      </w:r>
      <w:r w:rsidR="00CA3223">
        <w:rPr>
          <w:rFonts w:ascii="Times New Roman" w:hAnsi="Times New Roman" w:cs="Times New Roman"/>
          <w:sz w:val="24"/>
          <w:szCs w:val="24"/>
        </w:rPr>
        <w:t xml:space="preserve"> every </w:t>
      </w:r>
      <w:r w:rsidR="00835A2A">
        <w:rPr>
          <w:rFonts w:ascii="Times New Roman" w:hAnsi="Times New Roman" w:cs="Times New Roman"/>
          <w:sz w:val="24"/>
          <w:szCs w:val="24"/>
        </w:rPr>
        <w:t>operation</w:t>
      </w:r>
      <w:r w:rsidR="00CA3223">
        <w:rPr>
          <w:rFonts w:ascii="Times New Roman" w:hAnsi="Times New Roman" w:cs="Times New Roman"/>
          <w:sz w:val="24"/>
          <w:szCs w:val="24"/>
        </w:rPr>
        <w:t xml:space="preserve"> with unique </w:t>
      </w:r>
      <w:r>
        <w:rPr>
          <w:rFonts w:ascii="Times New Roman" w:hAnsi="Times New Roman" w:cs="Times New Roman"/>
          <w:sz w:val="24"/>
          <w:szCs w:val="24"/>
        </w:rPr>
        <w:t xml:space="preserve">Uniform Resource Identifier (URI) </w:t>
      </w:r>
      <w:r w:rsidR="00CA3223">
        <w:rPr>
          <w:rFonts w:ascii="Times New Roman" w:hAnsi="Times New Roman" w:cs="Times New Roman"/>
          <w:sz w:val="24"/>
          <w:szCs w:val="24"/>
        </w:rPr>
        <w:t>and other applications use</w:t>
      </w:r>
      <w:r w:rsidR="00AD1F17">
        <w:rPr>
          <w:rFonts w:ascii="Times New Roman" w:hAnsi="Times New Roman" w:cs="Times New Roman"/>
          <w:sz w:val="24"/>
          <w:szCs w:val="24"/>
        </w:rPr>
        <w:t xml:space="preserve"> HTTP methods such as GET or POST</w:t>
      </w:r>
      <w:r w:rsidR="00772D98">
        <w:rPr>
          <w:rFonts w:ascii="Times New Roman" w:hAnsi="Times New Roman" w:cs="Times New Roman"/>
          <w:sz w:val="24"/>
          <w:szCs w:val="24"/>
        </w:rPr>
        <w:t xml:space="preserve"> to send request to the RESTful service</w:t>
      </w:r>
      <w:r w:rsidR="00112D5A">
        <w:rPr>
          <w:rFonts w:ascii="Times New Roman" w:hAnsi="Times New Roman" w:cs="Times New Roman"/>
          <w:sz w:val="24"/>
          <w:szCs w:val="24"/>
        </w:rPr>
        <w:t>.</w:t>
      </w:r>
      <w:r w:rsidR="009A020E">
        <w:t xml:space="preserve"> </w:t>
      </w:r>
      <w:r w:rsidR="00970D3F">
        <w:rPr>
          <w:rFonts w:ascii="Times New Roman" w:hAnsi="Times New Roman" w:cs="Times New Roman"/>
          <w:sz w:val="24"/>
          <w:szCs w:val="24"/>
        </w:rPr>
        <w:lastRenderedPageBreak/>
        <w:t>The advantages of REST</w:t>
      </w:r>
      <w:r w:rsidR="00296020">
        <w:rPr>
          <w:rFonts w:ascii="Times New Roman" w:hAnsi="Times New Roman" w:cs="Times New Roman"/>
          <w:sz w:val="24"/>
          <w:szCs w:val="24"/>
        </w:rPr>
        <w:t xml:space="preserve">ful </w:t>
      </w:r>
      <w:r w:rsidR="001176DE">
        <w:rPr>
          <w:rFonts w:ascii="Times New Roman" w:hAnsi="Times New Roman" w:cs="Times New Roman"/>
          <w:sz w:val="24"/>
          <w:szCs w:val="24"/>
        </w:rPr>
        <w:t xml:space="preserve">web </w:t>
      </w:r>
      <w:r w:rsidR="00296020">
        <w:rPr>
          <w:rFonts w:ascii="Times New Roman" w:hAnsi="Times New Roman" w:cs="Times New Roman"/>
          <w:sz w:val="24"/>
          <w:szCs w:val="24"/>
        </w:rPr>
        <w:t>services</w:t>
      </w:r>
      <w:r w:rsidR="00970D3F">
        <w:rPr>
          <w:rFonts w:ascii="Times New Roman" w:hAnsi="Times New Roman" w:cs="Times New Roman"/>
          <w:sz w:val="24"/>
          <w:szCs w:val="24"/>
        </w:rPr>
        <w:t xml:space="preserve"> are clear separation of client and server, platform independence, reliability and scalability.</w:t>
      </w:r>
    </w:p>
    <w:p w14:paraId="0B8BE37D" w14:textId="337A9811" w:rsidR="007C2B9D" w:rsidRDefault="00401375" w:rsidP="001F0413">
      <w:pPr>
        <w:spacing w:after="0" w:line="480" w:lineRule="auto"/>
        <w:jc w:val="center"/>
        <w:rPr>
          <w:rFonts w:ascii="Times New Roman" w:hAnsi="Times New Roman" w:cs="Times New Roman"/>
          <w:b/>
          <w:sz w:val="24"/>
          <w:szCs w:val="24"/>
        </w:rPr>
      </w:pPr>
      <w:r w:rsidRPr="00401375">
        <w:rPr>
          <w:rFonts w:ascii="Times New Roman" w:hAnsi="Times New Roman" w:cs="Times New Roman"/>
          <w:b/>
          <w:sz w:val="24"/>
          <w:szCs w:val="24"/>
        </w:rPr>
        <w:t>Javascript Promise</w:t>
      </w:r>
    </w:p>
    <w:p w14:paraId="3FD52C67" w14:textId="46EE04BC" w:rsidR="003C2CAC" w:rsidRDefault="000428C1" w:rsidP="009A2A4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F17E8">
        <w:rPr>
          <w:rFonts w:ascii="Times New Roman" w:hAnsi="Times New Roman" w:cs="Times New Roman"/>
          <w:sz w:val="24"/>
          <w:szCs w:val="24"/>
        </w:rPr>
        <w:t xml:space="preserve">Javascript </w:t>
      </w:r>
      <w:r w:rsidR="00C11803">
        <w:rPr>
          <w:rFonts w:ascii="Times New Roman" w:hAnsi="Times New Roman" w:cs="Times New Roman"/>
          <w:sz w:val="24"/>
          <w:szCs w:val="24"/>
        </w:rPr>
        <w:t>P</w:t>
      </w:r>
      <w:r w:rsidR="007F17E8">
        <w:rPr>
          <w:rFonts w:ascii="Times New Roman" w:hAnsi="Times New Roman" w:cs="Times New Roman"/>
          <w:sz w:val="24"/>
          <w:szCs w:val="24"/>
        </w:rPr>
        <w:t xml:space="preserve">romise </w:t>
      </w:r>
      <w:r w:rsidR="008D2E82">
        <w:rPr>
          <w:rFonts w:ascii="Times New Roman" w:hAnsi="Times New Roman" w:cs="Times New Roman"/>
          <w:sz w:val="24"/>
          <w:szCs w:val="24"/>
        </w:rPr>
        <w:t xml:space="preserve">are proxy objects that </w:t>
      </w:r>
      <w:r w:rsidR="001C7659">
        <w:rPr>
          <w:rFonts w:ascii="Times New Roman" w:hAnsi="Times New Roman" w:cs="Times New Roman"/>
          <w:sz w:val="24"/>
          <w:szCs w:val="24"/>
        </w:rPr>
        <w:t>provide synchronous behaviour</w:t>
      </w:r>
      <w:r w:rsidR="00270F55">
        <w:rPr>
          <w:rFonts w:ascii="Times New Roman" w:hAnsi="Times New Roman" w:cs="Times New Roman"/>
          <w:sz w:val="24"/>
          <w:szCs w:val="24"/>
        </w:rPr>
        <w:t xml:space="preserve"> </w:t>
      </w:r>
      <w:r w:rsidR="007F17E8">
        <w:rPr>
          <w:rFonts w:ascii="Times New Roman" w:hAnsi="Times New Roman" w:cs="Times New Roman"/>
          <w:sz w:val="24"/>
          <w:szCs w:val="24"/>
        </w:rPr>
        <w:t>to asynchronous requests.</w:t>
      </w:r>
      <w:r w:rsidR="00F73037">
        <w:rPr>
          <w:rFonts w:ascii="Times New Roman" w:hAnsi="Times New Roman" w:cs="Times New Roman"/>
          <w:sz w:val="24"/>
          <w:szCs w:val="24"/>
        </w:rPr>
        <w:t xml:space="preserve"> </w:t>
      </w:r>
      <w:r w:rsidR="008D3B0A">
        <w:rPr>
          <w:rFonts w:ascii="Times New Roman" w:hAnsi="Times New Roman" w:cs="Times New Roman"/>
          <w:sz w:val="24"/>
          <w:szCs w:val="24"/>
        </w:rPr>
        <w:t xml:space="preserve">It provides listeners to asynchronous request success or failure event. </w:t>
      </w:r>
      <w:r w:rsidR="00966A7A">
        <w:rPr>
          <w:rFonts w:ascii="Times New Roman" w:hAnsi="Times New Roman" w:cs="Times New Roman"/>
          <w:sz w:val="24"/>
          <w:szCs w:val="24"/>
        </w:rPr>
        <w:t>A promise object has one of these states: pending, fulfilled, and rejected.</w:t>
      </w:r>
      <w:r w:rsidR="00045DD5">
        <w:rPr>
          <w:rFonts w:ascii="Times New Roman" w:hAnsi="Times New Roman" w:cs="Times New Roman"/>
          <w:sz w:val="24"/>
          <w:szCs w:val="24"/>
        </w:rPr>
        <w:t xml:space="preserve"> Promise object can handle the time at which the result of asynchronous is returned back to the calling function. </w:t>
      </w:r>
      <w:r w:rsidR="00EC10F2">
        <w:rPr>
          <w:rFonts w:ascii="Times New Roman" w:hAnsi="Times New Roman" w:cs="Times New Roman"/>
          <w:sz w:val="24"/>
          <w:szCs w:val="24"/>
        </w:rPr>
        <w:t>The Promise object can be fulfilled or rejected. When the Promise object is resolved by one of the states, the associated then method of Promise is called to execute queued asynchronous request.</w:t>
      </w:r>
      <w:r w:rsidR="00966A7A">
        <w:rPr>
          <w:rFonts w:ascii="Times New Roman" w:hAnsi="Times New Roman" w:cs="Times New Roman"/>
          <w:sz w:val="24"/>
          <w:szCs w:val="24"/>
        </w:rPr>
        <w:t xml:space="preserve"> </w:t>
      </w:r>
      <w:r>
        <w:rPr>
          <w:rFonts w:ascii="Times New Roman" w:hAnsi="Times New Roman" w:cs="Times New Roman"/>
          <w:sz w:val="24"/>
          <w:szCs w:val="24"/>
        </w:rPr>
        <w:t>REST API</w:t>
      </w:r>
      <w:r w:rsidR="00B31B73">
        <w:rPr>
          <w:rFonts w:ascii="Times New Roman" w:hAnsi="Times New Roman" w:cs="Times New Roman"/>
          <w:sz w:val="24"/>
          <w:szCs w:val="24"/>
        </w:rPr>
        <w:t>s</w:t>
      </w:r>
      <w:r>
        <w:rPr>
          <w:rFonts w:ascii="Times New Roman" w:hAnsi="Times New Roman" w:cs="Times New Roman"/>
          <w:sz w:val="24"/>
          <w:szCs w:val="24"/>
        </w:rPr>
        <w:t xml:space="preserve"> </w:t>
      </w:r>
      <w:r w:rsidR="00924F78">
        <w:rPr>
          <w:rFonts w:ascii="Times New Roman" w:hAnsi="Times New Roman" w:cs="Times New Roman"/>
          <w:sz w:val="24"/>
          <w:szCs w:val="24"/>
        </w:rPr>
        <w:t xml:space="preserve">are </w:t>
      </w:r>
      <w:r w:rsidR="008A654D" w:rsidRPr="00565172">
        <w:rPr>
          <w:rFonts w:ascii="Times New Roman" w:hAnsi="Times New Roman" w:cs="Times New Roman"/>
          <w:sz w:val="24"/>
          <w:szCs w:val="24"/>
        </w:rPr>
        <w:t>invoked</w:t>
      </w:r>
      <w:r w:rsidRPr="00B31B73">
        <w:rPr>
          <w:rFonts w:ascii="Times New Roman" w:hAnsi="Times New Roman" w:cs="Times New Roman"/>
          <w:color w:val="4472C4" w:themeColor="accent5"/>
          <w:sz w:val="24"/>
          <w:szCs w:val="24"/>
        </w:rPr>
        <w:t xml:space="preserve"> </w:t>
      </w:r>
      <w:r>
        <w:rPr>
          <w:rFonts w:ascii="Times New Roman" w:hAnsi="Times New Roman" w:cs="Times New Roman"/>
          <w:sz w:val="24"/>
          <w:szCs w:val="24"/>
        </w:rPr>
        <w:t xml:space="preserve">using </w:t>
      </w:r>
      <w:r w:rsidR="00C11803">
        <w:rPr>
          <w:rFonts w:ascii="Times New Roman" w:hAnsi="Times New Roman" w:cs="Times New Roman"/>
          <w:sz w:val="24"/>
          <w:szCs w:val="24"/>
        </w:rPr>
        <w:t>A</w:t>
      </w:r>
      <w:r>
        <w:rPr>
          <w:rFonts w:ascii="Times New Roman" w:hAnsi="Times New Roman" w:cs="Times New Roman"/>
          <w:sz w:val="24"/>
          <w:szCs w:val="24"/>
        </w:rPr>
        <w:t xml:space="preserve">synchronous </w:t>
      </w:r>
      <w:r w:rsidR="00996334">
        <w:rPr>
          <w:rFonts w:ascii="Times New Roman" w:hAnsi="Times New Roman" w:cs="Times New Roman"/>
          <w:sz w:val="24"/>
          <w:szCs w:val="24"/>
        </w:rPr>
        <w:t>Javascript</w:t>
      </w:r>
      <w:r>
        <w:rPr>
          <w:rFonts w:ascii="Times New Roman" w:hAnsi="Times New Roman" w:cs="Times New Roman"/>
          <w:sz w:val="24"/>
          <w:szCs w:val="24"/>
        </w:rPr>
        <w:t xml:space="preserve"> </w:t>
      </w:r>
      <w:r w:rsidR="007171B3">
        <w:rPr>
          <w:rFonts w:ascii="Times New Roman" w:hAnsi="Times New Roman" w:cs="Times New Roman"/>
          <w:sz w:val="24"/>
          <w:szCs w:val="24"/>
        </w:rPr>
        <w:t>R</w:t>
      </w:r>
      <w:r>
        <w:rPr>
          <w:rFonts w:ascii="Times New Roman" w:hAnsi="Times New Roman" w:cs="Times New Roman"/>
          <w:sz w:val="24"/>
          <w:szCs w:val="24"/>
        </w:rPr>
        <w:t xml:space="preserve">equest (AJAX). </w:t>
      </w:r>
      <w:r w:rsidR="008A654D">
        <w:rPr>
          <w:rFonts w:ascii="Times New Roman" w:hAnsi="Times New Roman" w:cs="Times New Roman"/>
          <w:sz w:val="24"/>
          <w:szCs w:val="24"/>
        </w:rPr>
        <w:t xml:space="preserve">The asynchronous calls to </w:t>
      </w:r>
      <w:r w:rsidR="00CC546A">
        <w:rPr>
          <w:rFonts w:ascii="Times New Roman" w:hAnsi="Times New Roman" w:cs="Times New Roman"/>
          <w:sz w:val="24"/>
          <w:szCs w:val="24"/>
        </w:rPr>
        <w:t xml:space="preserve">the </w:t>
      </w:r>
      <w:r w:rsidR="008A654D">
        <w:rPr>
          <w:rFonts w:ascii="Times New Roman" w:hAnsi="Times New Roman" w:cs="Times New Roman"/>
          <w:sz w:val="24"/>
          <w:szCs w:val="24"/>
        </w:rPr>
        <w:t>REST API are stateless</w:t>
      </w:r>
      <w:r w:rsidR="00CB265D">
        <w:rPr>
          <w:rFonts w:ascii="Times New Roman" w:hAnsi="Times New Roman" w:cs="Times New Roman"/>
          <w:sz w:val="24"/>
          <w:szCs w:val="24"/>
        </w:rPr>
        <w:t>,</w:t>
      </w:r>
      <w:r w:rsidR="008A654D">
        <w:rPr>
          <w:rFonts w:ascii="Times New Roman" w:hAnsi="Times New Roman" w:cs="Times New Roman"/>
          <w:sz w:val="24"/>
          <w:szCs w:val="24"/>
        </w:rPr>
        <w:t xml:space="preserve"> and the </w:t>
      </w:r>
      <w:r w:rsidR="00D571C7">
        <w:rPr>
          <w:rFonts w:ascii="Times New Roman" w:hAnsi="Times New Roman" w:cs="Times New Roman"/>
          <w:sz w:val="24"/>
          <w:szCs w:val="24"/>
        </w:rPr>
        <w:t xml:space="preserve">application </w:t>
      </w:r>
      <w:r w:rsidR="003B2331">
        <w:rPr>
          <w:rFonts w:ascii="Times New Roman" w:hAnsi="Times New Roman" w:cs="Times New Roman"/>
          <w:sz w:val="24"/>
          <w:szCs w:val="24"/>
        </w:rPr>
        <w:t xml:space="preserve">cannot handle the </w:t>
      </w:r>
      <w:r w:rsidR="008A654D">
        <w:rPr>
          <w:rFonts w:ascii="Times New Roman" w:hAnsi="Times New Roman" w:cs="Times New Roman"/>
          <w:sz w:val="24"/>
          <w:szCs w:val="24"/>
        </w:rPr>
        <w:t xml:space="preserve">response from the </w:t>
      </w:r>
      <w:r w:rsidR="00D571C7">
        <w:rPr>
          <w:rFonts w:ascii="Times New Roman" w:hAnsi="Times New Roman" w:cs="Times New Roman"/>
          <w:sz w:val="24"/>
          <w:szCs w:val="24"/>
        </w:rPr>
        <w:t xml:space="preserve">API. </w:t>
      </w:r>
      <w:r w:rsidR="00592648">
        <w:rPr>
          <w:rFonts w:ascii="Times New Roman" w:hAnsi="Times New Roman" w:cs="Times New Roman"/>
          <w:sz w:val="24"/>
          <w:szCs w:val="24"/>
        </w:rPr>
        <w:t>Therefore, i</w:t>
      </w:r>
      <w:r w:rsidR="004412D1">
        <w:rPr>
          <w:rFonts w:ascii="Times New Roman" w:hAnsi="Times New Roman" w:cs="Times New Roman"/>
          <w:sz w:val="24"/>
          <w:szCs w:val="24"/>
        </w:rPr>
        <w:t>t is difficult to implement synchronous AJAX requests for multiple interdependent API calls</w:t>
      </w:r>
      <w:r w:rsidR="00F40D0B">
        <w:rPr>
          <w:rFonts w:ascii="Times New Roman" w:hAnsi="Times New Roman" w:cs="Times New Roman"/>
          <w:sz w:val="24"/>
          <w:szCs w:val="24"/>
        </w:rPr>
        <w:t xml:space="preserve"> [16]</w:t>
      </w:r>
      <w:r w:rsidR="004412D1">
        <w:rPr>
          <w:rFonts w:ascii="Times New Roman" w:hAnsi="Times New Roman" w:cs="Times New Roman"/>
          <w:sz w:val="24"/>
          <w:szCs w:val="24"/>
        </w:rPr>
        <w:t>.</w:t>
      </w:r>
      <w:r w:rsidR="0058725D">
        <w:rPr>
          <w:rFonts w:ascii="Times New Roman" w:hAnsi="Times New Roman" w:cs="Times New Roman"/>
          <w:sz w:val="24"/>
          <w:szCs w:val="24"/>
        </w:rPr>
        <w:t xml:space="preserve"> </w:t>
      </w:r>
    </w:p>
    <w:p w14:paraId="6EB4B504" w14:textId="41BDE240" w:rsidR="00D520C4" w:rsidRDefault="003C2CAC" w:rsidP="002560CE">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Javascript </w:t>
      </w:r>
      <w:r w:rsidR="00CB265D">
        <w:rPr>
          <w:rFonts w:ascii="Times New Roman" w:hAnsi="Times New Roman" w:cs="Times New Roman"/>
          <w:sz w:val="24"/>
          <w:szCs w:val="24"/>
        </w:rPr>
        <w:t>P</w:t>
      </w:r>
      <w:r>
        <w:rPr>
          <w:rFonts w:ascii="Times New Roman" w:hAnsi="Times New Roman" w:cs="Times New Roman"/>
          <w:sz w:val="24"/>
          <w:szCs w:val="24"/>
        </w:rPr>
        <w:t xml:space="preserve">romise can be used to resolve the problem </w:t>
      </w:r>
      <w:r w:rsidR="00211564">
        <w:rPr>
          <w:rFonts w:ascii="Times New Roman" w:hAnsi="Times New Roman" w:cs="Times New Roman"/>
          <w:sz w:val="24"/>
          <w:szCs w:val="24"/>
        </w:rPr>
        <w:t>of</w:t>
      </w:r>
      <w:r>
        <w:rPr>
          <w:rFonts w:ascii="Times New Roman" w:hAnsi="Times New Roman" w:cs="Times New Roman"/>
          <w:sz w:val="24"/>
          <w:szCs w:val="24"/>
        </w:rPr>
        <w:t xml:space="preserve"> interdependent API calls</w:t>
      </w:r>
      <w:r w:rsidR="00D41C26">
        <w:rPr>
          <w:rFonts w:ascii="Times New Roman" w:hAnsi="Times New Roman" w:cs="Times New Roman"/>
          <w:sz w:val="24"/>
          <w:szCs w:val="24"/>
        </w:rPr>
        <w:t xml:space="preserve"> and achieve synchronous </w:t>
      </w:r>
      <w:r w:rsidR="00AD25A1">
        <w:rPr>
          <w:rFonts w:ascii="Times New Roman" w:hAnsi="Times New Roman" w:cs="Times New Roman"/>
          <w:sz w:val="24"/>
          <w:szCs w:val="24"/>
        </w:rPr>
        <w:t xml:space="preserve">AJAX </w:t>
      </w:r>
      <w:r w:rsidR="004C25CF">
        <w:rPr>
          <w:rFonts w:ascii="Times New Roman" w:hAnsi="Times New Roman" w:cs="Times New Roman"/>
          <w:sz w:val="24"/>
          <w:szCs w:val="24"/>
        </w:rPr>
        <w:t>requests</w:t>
      </w:r>
      <w:r w:rsidR="00654728">
        <w:rPr>
          <w:rFonts w:ascii="Times New Roman" w:hAnsi="Times New Roman" w:cs="Times New Roman"/>
          <w:sz w:val="24"/>
          <w:szCs w:val="24"/>
        </w:rPr>
        <w:t xml:space="preserve"> behaviour</w:t>
      </w:r>
      <w:r>
        <w:rPr>
          <w:rFonts w:ascii="Times New Roman" w:hAnsi="Times New Roman" w:cs="Times New Roman"/>
          <w:sz w:val="24"/>
          <w:szCs w:val="24"/>
        </w:rPr>
        <w:t xml:space="preserve">. </w:t>
      </w:r>
      <w:r w:rsidR="00B6526A">
        <w:rPr>
          <w:rFonts w:ascii="Times New Roman" w:hAnsi="Times New Roman" w:cs="Times New Roman"/>
          <w:sz w:val="24"/>
          <w:szCs w:val="24"/>
        </w:rPr>
        <w:t xml:space="preserve">The </w:t>
      </w:r>
      <w:r w:rsidR="00333117">
        <w:rPr>
          <w:rFonts w:ascii="Times New Roman" w:hAnsi="Times New Roman" w:cs="Times New Roman"/>
          <w:sz w:val="24"/>
          <w:szCs w:val="24"/>
        </w:rPr>
        <w:t>P</w:t>
      </w:r>
      <w:r w:rsidR="00D41C26">
        <w:rPr>
          <w:rFonts w:ascii="Times New Roman" w:hAnsi="Times New Roman" w:cs="Times New Roman"/>
          <w:sz w:val="24"/>
          <w:szCs w:val="24"/>
        </w:rPr>
        <w:t xml:space="preserve">romise object </w:t>
      </w:r>
      <w:r w:rsidR="00B4486B">
        <w:rPr>
          <w:rFonts w:ascii="Times New Roman" w:hAnsi="Times New Roman" w:cs="Times New Roman"/>
          <w:sz w:val="24"/>
          <w:szCs w:val="24"/>
        </w:rPr>
        <w:t xml:space="preserve">has various methods such as </w:t>
      </w:r>
      <w:r w:rsidR="00B4486B" w:rsidRPr="00B7193B">
        <w:rPr>
          <w:rFonts w:ascii="Courier New" w:hAnsi="Courier New" w:cs="Courier New"/>
          <w:sz w:val="20"/>
          <w:szCs w:val="20"/>
        </w:rPr>
        <w:t>Promise.all()</w:t>
      </w:r>
      <w:r w:rsidR="00B4486B">
        <w:rPr>
          <w:rFonts w:ascii="Times New Roman" w:hAnsi="Times New Roman" w:cs="Times New Roman"/>
          <w:sz w:val="24"/>
          <w:szCs w:val="24"/>
        </w:rPr>
        <w:t xml:space="preserve"> and </w:t>
      </w:r>
      <w:r w:rsidR="00B4486B" w:rsidRPr="00B7193B">
        <w:rPr>
          <w:rFonts w:ascii="Courier New" w:hAnsi="Courier New" w:cs="Courier New"/>
          <w:sz w:val="20"/>
          <w:szCs w:val="20"/>
        </w:rPr>
        <w:t>Promise.resolve()</w:t>
      </w:r>
      <w:r w:rsidR="00C21306">
        <w:rPr>
          <w:rFonts w:ascii="Times New Roman" w:hAnsi="Times New Roman" w:cs="Times New Roman"/>
          <w:sz w:val="24"/>
          <w:szCs w:val="24"/>
        </w:rPr>
        <w:t xml:space="preserve"> which can be used to synchronize dependent REST API requests</w:t>
      </w:r>
      <w:r w:rsidR="00D41C26">
        <w:rPr>
          <w:rFonts w:ascii="Times New Roman" w:hAnsi="Times New Roman" w:cs="Times New Roman"/>
          <w:sz w:val="24"/>
          <w:szCs w:val="24"/>
        </w:rPr>
        <w:t>.</w:t>
      </w:r>
      <w:r w:rsidR="00D01BDE">
        <w:rPr>
          <w:rFonts w:ascii="Times New Roman" w:hAnsi="Times New Roman" w:cs="Times New Roman"/>
          <w:sz w:val="24"/>
          <w:szCs w:val="24"/>
        </w:rPr>
        <w:t xml:space="preserve"> </w:t>
      </w:r>
      <w:r w:rsidR="00A073FC">
        <w:rPr>
          <w:rFonts w:ascii="Times New Roman" w:hAnsi="Times New Roman" w:cs="Times New Roman"/>
          <w:sz w:val="24"/>
          <w:szCs w:val="24"/>
        </w:rPr>
        <w:t>T</w:t>
      </w:r>
      <w:r w:rsidR="007805FA">
        <w:rPr>
          <w:rFonts w:ascii="Times New Roman" w:hAnsi="Times New Roman" w:cs="Times New Roman"/>
          <w:sz w:val="24"/>
          <w:szCs w:val="24"/>
        </w:rPr>
        <w:t xml:space="preserve">he dependent asynchronous requests </w:t>
      </w:r>
      <w:r w:rsidR="00A073FC">
        <w:rPr>
          <w:rFonts w:ascii="Times New Roman" w:hAnsi="Times New Roman" w:cs="Times New Roman"/>
          <w:sz w:val="24"/>
          <w:szCs w:val="24"/>
        </w:rPr>
        <w:t xml:space="preserve">queued up in </w:t>
      </w:r>
      <w:r w:rsidR="00A073FC" w:rsidRPr="003A324C">
        <w:rPr>
          <w:rFonts w:ascii="Courier New" w:hAnsi="Courier New" w:cs="Courier New"/>
          <w:sz w:val="20"/>
          <w:szCs w:val="20"/>
        </w:rPr>
        <w:t>then</w:t>
      </w:r>
      <w:r w:rsidR="003A324C" w:rsidRPr="003A324C">
        <w:rPr>
          <w:rFonts w:ascii="Courier New" w:hAnsi="Courier New" w:cs="Courier New"/>
          <w:sz w:val="20"/>
          <w:szCs w:val="20"/>
        </w:rPr>
        <w:t>()</w:t>
      </w:r>
      <w:r w:rsidR="00A073FC">
        <w:rPr>
          <w:rFonts w:ascii="Times New Roman" w:hAnsi="Times New Roman" w:cs="Times New Roman"/>
          <w:sz w:val="24"/>
          <w:szCs w:val="24"/>
        </w:rPr>
        <w:t xml:space="preserve"> method </w:t>
      </w:r>
      <w:r w:rsidR="00E25C41">
        <w:rPr>
          <w:rFonts w:ascii="Times New Roman" w:hAnsi="Times New Roman" w:cs="Times New Roman"/>
          <w:sz w:val="24"/>
          <w:szCs w:val="24"/>
        </w:rPr>
        <w:t>execute only</w:t>
      </w:r>
      <w:r w:rsidR="00D01BDE">
        <w:rPr>
          <w:rFonts w:ascii="Times New Roman" w:hAnsi="Times New Roman" w:cs="Times New Roman"/>
          <w:sz w:val="24"/>
          <w:szCs w:val="24"/>
        </w:rPr>
        <w:t xml:space="preserve"> </w:t>
      </w:r>
      <w:r w:rsidR="00E90027">
        <w:rPr>
          <w:rFonts w:ascii="Times New Roman" w:hAnsi="Times New Roman" w:cs="Times New Roman"/>
          <w:sz w:val="24"/>
          <w:szCs w:val="24"/>
        </w:rPr>
        <w:t>after</w:t>
      </w:r>
      <w:r w:rsidR="00D01BDE">
        <w:rPr>
          <w:rFonts w:ascii="Times New Roman" w:hAnsi="Times New Roman" w:cs="Times New Roman"/>
          <w:sz w:val="24"/>
          <w:szCs w:val="24"/>
        </w:rPr>
        <w:t xml:space="preserve"> </w:t>
      </w:r>
      <w:r w:rsidR="00C85236">
        <w:rPr>
          <w:rFonts w:ascii="Times New Roman" w:hAnsi="Times New Roman" w:cs="Times New Roman"/>
          <w:sz w:val="24"/>
          <w:szCs w:val="24"/>
        </w:rPr>
        <w:t xml:space="preserve">Javascript </w:t>
      </w:r>
      <w:r w:rsidR="00B1514F">
        <w:rPr>
          <w:rFonts w:ascii="Times New Roman" w:hAnsi="Times New Roman" w:cs="Times New Roman"/>
          <w:sz w:val="24"/>
          <w:szCs w:val="24"/>
        </w:rPr>
        <w:t>P</w:t>
      </w:r>
      <w:r w:rsidR="00D01BDE">
        <w:rPr>
          <w:rFonts w:ascii="Times New Roman" w:hAnsi="Times New Roman" w:cs="Times New Roman"/>
          <w:sz w:val="24"/>
          <w:szCs w:val="24"/>
        </w:rPr>
        <w:t xml:space="preserve">romise </w:t>
      </w:r>
      <w:r w:rsidR="00DB0002">
        <w:rPr>
          <w:rFonts w:ascii="Times New Roman" w:hAnsi="Times New Roman" w:cs="Times New Roman"/>
          <w:sz w:val="24"/>
          <w:szCs w:val="24"/>
        </w:rPr>
        <w:t xml:space="preserve">object </w:t>
      </w:r>
      <w:r w:rsidR="0083133E">
        <w:rPr>
          <w:rFonts w:ascii="Times New Roman" w:hAnsi="Times New Roman" w:cs="Times New Roman"/>
          <w:sz w:val="24"/>
          <w:szCs w:val="24"/>
        </w:rPr>
        <w:t>changes to fulfilled or rejected state</w:t>
      </w:r>
      <w:r w:rsidR="00D04014">
        <w:rPr>
          <w:rFonts w:ascii="Times New Roman" w:hAnsi="Times New Roman" w:cs="Times New Roman"/>
          <w:sz w:val="24"/>
          <w:szCs w:val="24"/>
        </w:rPr>
        <w:t xml:space="preserve">. </w:t>
      </w:r>
      <w:r w:rsidR="00F40D0B">
        <w:rPr>
          <w:rFonts w:ascii="Times New Roman" w:hAnsi="Times New Roman" w:cs="Times New Roman"/>
          <w:sz w:val="24"/>
          <w:szCs w:val="24"/>
        </w:rPr>
        <w:t>Therefore, Javascript</w:t>
      </w:r>
      <w:r w:rsidR="001600F8">
        <w:rPr>
          <w:rFonts w:ascii="Times New Roman" w:hAnsi="Times New Roman" w:cs="Times New Roman"/>
          <w:sz w:val="24"/>
          <w:szCs w:val="24"/>
        </w:rPr>
        <w:t xml:space="preserve"> </w:t>
      </w:r>
      <w:r w:rsidR="00DB6D6A">
        <w:rPr>
          <w:rFonts w:ascii="Times New Roman" w:hAnsi="Times New Roman" w:cs="Times New Roman"/>
          <w:sz w:val="24"/>
          <w:szCs w:val="24"/>
        </w:rPr>
        <w:t>P</w:t>
      </w:r>
      <w:r w:rsidR="001600F8">
        <w:rPr>
          <w:rFonts w:ascii="Times New Roman" w:hAnsi="Times New Roman" w:cs="Times New Roman"/>
          <w:sz w:val="24"/>
          <w:szCs w:val="24"/>
        </w:rPr>
        <w:t>romise</w:t>
      </w:r>
      <w:r w:rsidR="00F40D0B">
        <w:rPr>
          <w:rFonts w:ascii="Times New Roman" w:hAnsi="Times New Roman" w:cs="Times New Roman"/>
          <w:sz w:val="24"/>
          <w:szCs w:val="24"/>
        </w:rPr>
        <w:t xml:space="preserve"> is used in Travel Helper application to gather data from various REST APIs and build a single data structure containing travel information from </w:t>
      </w:r>
      <w:r w:rsidR="00645FCF">
        <w:rPr>
          <w:rFonts w:ascii="Times New Roman" w:hAnsi="Times New Roman" w:cs="Times New Roman"/>
          <w:sz w:val="24"/>
          <w:szCs w:val="24"/>
        </w:rPr>
        <w:t>all the</w:t>
      </w:r>
      <w:r w:rsidR="00F40D0B">
        <w:rPr>
          <w:rFonts w:ascii="Times New Roman" w:hAnsi="Times New Roman" w:cs="Times New Roman"/>
          <w:sz w:val="24"/>
          <w:szCs w:val="24"/>
        </w:rPr>
        <w:t xml:space="preserve"> integrat</w:t>
      </w:r>
      <w:r w:rsidR="00645FCF">
        <w:rPr>
          <w:rFonts w:ascii="Times New Roman" w:hAnsi="Times New Roman" w:cs="Times New Roman"/>
          <w:sz w:val="24"/>
          <w:szCs w:val="24"/>
        </w:rPr>
        <w:t>ed APIs</w:t>
      </w:r>
      <w:r w:rsidR="00F40D0B">
        <w:rPr>
          <w:rFonts w:ascii="Times New Roman" w:hAnsi="Times New Roman" w:cs="Times New Roman"/>
          <w:sz w:val="24"/>
          <w:szCs w:val="24"/>
        </w:rPr>
        <w:t xml:space="preserve">. </w:t>
      </w:r>
    </w:p>
    <w:p w14:paraId="0F298F4D" w14:textId="0B81D46A" w:rsidR="001E2FB2" w:rsidRDefault="001E2FB2" w:rsidP="0061043E">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Cloud Messaging and Push Notification</w:t>
      </w:r>
    </w:p>
    <w:p w14:paraId="486B46DA" w14:textId="4E213872" w:rsidR="001E2FB2" w:rsidRDefault="009C2B23" w:rsidP="001E2FB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p</w:t>
      </w:r>
      <w:r w:rsidR="001E2FB2">
        <w:rPr>
          <w:rFonts w:ascii="Times New Roman" w:hAnsi="Times New Roman" w:cs="Times New Roman"/>
          <w:sz w:val="24"/>
          <w:szCs w:val="24"/>
        </w:rPr>
        <w:t xml:space="preserve">ush notification is used by </w:t>
      </w:r>
      <w:r w:rsidR="00FD6EEE">
        <w:rPr>
          <w:rFonts w:ascii="Times New Roman" w:hAnsi="Times New Roman" w:cs="Times New Roman"/>
          <w:sz w:val="24"/>
          <w:szCs w:val="24"/>
        </w:rPr>
        <w:t xml:space="preserve">the </w:t>
      </w:r>
      <w:r w:rsidR="001E2FB2">
        <w:rPr>
          <w:rFonts w:ascii="Times New Roman" w:hAnsi="Times New Roman" w:cs="Times New Roman"/>
          <w:sz w:val="24"/>
          <w:szCs w:val="24"/>
        </w:rPr>
        <w:t xml:space="preserve">majority of the web applications to send updates and alerts to subscribed users. </w:t>
      </w:r>
      <w:r>
        <w:rPr>
          <w:rFonts w:ascii="Times New Roman" w:hAnsi="Times New Roman" w:cs="Times New Roman"/>
          <w:sz w:val="24"/>
          <w:szCs w:val="24"/>
        </w:rPr>
        <w:t>The p</w:t>
      </w:r>
      <w:r w:rsidR="001E2FB2">
        <w:rPr>
          <w:rFonts w:ascii="Times New Roman" w:hAnsi="Times New Roman" w:cs="Times New Roman"/>
          <w:sz w:val="24"/>
          <w:szCs w:val="24"/>
        </w:rPr>
        <w:t xml:space="preserve">ush notification does not require users to be actively using the </w:t>
      </w:r>
      <w:r w:rsidR="001E2FB2">
        <w:rPr>
          <w:rFonts w:ascii="Times New Roman" w:hAnsi="Times New Roman" w:cs="Times New Roman"/>
          <w:sz w:val="24"/>
          <w:szCs w:val="24"/>
        </w:rPr>
        <w:lastRenderedPageBreak/>
        <w:t xml:space="preserve">application. Notification is sent to the user device by the cloud messaging server. Travel Helper uses push notification to alert </w:t>
      </w:r>
      <w:r w:rsidR="00C84499">
        <w:rPr>
          <w:rFonts w:ascii="Times New Roman" w:hAnsi="Times New Roman" w:cs="Times New Roman"/>
          <w:sz w:val="24"/>
          <w:szCs w:val="24"/>
        </w:rPr>
        <w:t xml:space="preserve">the </w:t>
      </w:r>
      <w:r w:rsidR="001E2FB2">
        <w:rPr>
          <w:rFonts w:ascii="Times New Roman" w:hAnsi="Times New Roman" w:cs="Times New Roman"/>
          <w:sz w:val="24"/>
          <w:szCs w:val="24"/>
        </w:rPr>
        <w:t xml:space="preserve">users </w:t>
      </w:r>
      <w:r w:rsidR="00C84499">
        <w:rPr>
          <w:rFonts w:ascii="Times New Roman" w:hAnsi="Times New Roman" w:cs="Times New Roman"/>
          <w:sz w:val="24"/>
          <w:szCs w:val="24"/>
        </w:rPr>
        <w:t>to start the travel based on saved preference to reach destination on time</w:t>
      </w:r>
      <w:r w:rsidR="001E2FB2">
        <w:rPr>
          <w:rFonts w:ascii="Times New Roman" w:hAnsi="Times New Roman" w:cs="Times New Roman"/>
          <w:sz w:val="24"/>
          <w:szCs w:val="24"/>
        </w:rPr>
        <w:t xml:space="preserve">. Figure 5 shows the overview of </w:t>
      </w:r>
      <w:r w:rsidR="00022AE2">
        <w:rPr>
          <w:rFonts w:ascii="Times New Roman" w:hAnsi="Times New Roman" w:cs="Times New Roman"/>
          <w:sz w:val="24"/>
          <w:szCs w:val="24"/>
        </w:rPr>
        <w:t xml:space="preserve">cloud messaging </w:t>
      </w:r>
      <w:r w:rsidR="001E2FB2">
        <w:rPr>
          <w:rFonts w:ascii="Times New Roman" w:hAnsi="Times New Roman" w:cs="Times New Roman"/>
          <w:sz w:val="24"/>
          <w:szCs w:val="24"/>
        </w:rPr>
        <w:t>components</w:t>
      </w:r>
      <w:r w:rsidR="00A110EA">
        <w:rPr>
          <w:rFonts w:ascii="Times New Roman" w:hAnsi="Times New Roman" w:cs="Times New Roman"/>
          <w:sz w:val="24"/>
          <w:szCs w:val="24"/>
        </w:rPr>
        <w:t xml:space="preserve"> for push notification</w:t>
      </w:r>
      <w:r w:rsidR="001E2FB2">
        <w:rPr>
          <w:rFonts w:ascii="Times New Roman" w:hAnsi="Times New Roman" w:cs="Times New Roman"/>
          <w:sz w:val="24"/>
          <w:szCs w:val="24"/>
        </w:rPr>
        <w:t>.</w:t>
      </w:r>
    </w:p>
    <w:p w14:paraId="5689F6C8" w14:textId="77777777" w:rsidR="001E2FB2" w:rsidRDefault="001E2FB2" w:rsidP="001E2FB2">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0C6687F" wp14:editId="0973DF30">
            <wp:extent cx="4371975" cy="3609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3609975"/>
                    </a:xfrm>
                    <a:prstGeom prst="rect">
                      <a:avLst/>
                    </a:prstGeom>
                    <a:noFill/>
                    <a:ln>
                      <a:noFill/>
                    </a:ln>
                  </pic:spPr>
                </pic:pic>
              </a:graphicData>
            </a:graphic>
          </wp:inline>
        </w:drawing>
      </w:r>
    </w:p>
    <w:p w14:paraId="05CD2B7B" w14:textId="333BED14" w:rsidR="001E2FB2" w:rsidRDefault="001E2FB2" w:rsidP="001E2FB2">
      <w:pPr>
        <w:spacing w:line="480" w:lineRule="auto"/>
        <w:rPr>
          <w:rFonts w:ascii="Times New Roman" w:hAnsi="Times New Roman" w:cs="Times New Roman"/>
          <w:b/>
          <w:sz w:val="24"/>
          <w:szCs w:val="24"/>
        </w:rPr>
      </w:pPr>
      <w:r w:rsidRPr="007721CF">
        <w:rPr>
          <w:rFonts w:ascii="Times New Roman" w:hAnsi="Times New Roman" w:cs="Times New Roman"/>
          <w:b/>
          <w:sz w:val="24"/>
          <w:szCs w:val="24"/>
        </w:rPr>
        <w:t>F</w:t>
      </w:r>
      <w:r>
        <w:rPr>
          <w:rFonts w:ascii="Times New Roman" w:hAnsi="Times New Roman" w:cs="Times New Roman"/>
          <w:b/>
          <w:sz w:val="24"/>
          <w:szCs w:val="24"/>
        </w:rPr>
        <w:t>IGURE 5.</w:t>
      </w:r>
      <w:r w:rsidRPr="007721CF">
        <w:rPr>
          <w:rFonts w:ascii="Times New Roman" w:hAnsi="Times New Roman" w:cs="Times New Roman"/>
          <w:b/>
          <w:sz w:val="24"/>
          <w:szCs w:val="24"/>
        </w:rPr>
        <w:t xml:space="preserve"> </w:t>
      </w:r>
      <w:r w:rsidR="00224ED0">
        <w:rPr>
          <w:rFonts w:ascii="Times New Roman" w:hAnsi="Times New Roman" w:cs="Times New Roman"/>
          <w:b/>
          <w:sz w:val="24"/>
          <w:szCs w:val="24"/>
        </w:rPr>
        <w:t>Cloud messaging</w:t>
      </w:r>
      <w:r>
        <w:rPr>
          <w:rFonts w:ascii="Times New Roman" w:hAnsi="Times New Roman" w:cs="Times New Roman"/>
          <w:b/>
          <w:sz w:val="24"/>
          <w:szCs w:val="24"/>
        </w:rPr>
        <w:t xml:space="preserve"> </w:t>
      </w:r>
      <w:r w:rsidR="00224ED0">
        <w:rPr>
          <w:rFonts w:ascii="Times New Roman" w:hAnsi="Times New Roman" w:cs="Times New Roman"/>
          <w:b/>
          <w:sz w:val="24"/>
          <w:szCs w:val="24"/>
        </w:rPr>
        <w:t>c</w:t>
      </w:r>
      <w:r>
        <w:rPr>
          <w:rFonts w:ascii="Times New Roman" w:hAnsi="Times New Roman" w:cs="Times New Roman"/>
          <w:b/>
          <w:sz w:val="24"/>
          <w:szCs w:val="24"/>
        </w:rPr>
        <w:t>omponents</w:t>
      </w:r>
      <w:r w:rsidR="00CA2628">
        <w:rPr>
          <w:rFonts w:ascii="Times New Roman" w:hAnsi="Times New Roman" w:cs="Times New Roman"/>
          <w:b/>
          <w:sz w:val="24"/>
          <w:szCs w:val="24"/>
        </w:rPr>
        <w:t xml:space="preserve"> for push notification messages</w:t>
      </w:r>
      <w:r w:rsidRPr="007721CF">
        <w:rPr>
          <w:rFonts w:ascii="Times New Roman" w:hAnsi="Times New Roman" w:cs="Times New Roman"/>
          <w:b/>
          <w:sz w:val="24"/>
          <w:szCs w:val="24"/>
        </w:rPr>
        <w:t xml:space="preserve"> </w:t>
      </w:r>
      <w:r w:rsidR="00301AF4">
        <w:rPr>
          <w:rFonts w:ascii="Times New Roman" w:hAnsi="Times New Roman" w:cs="Times New Roman"/>
          <w:b/>
          <w:sz w:val="24"/>
          <w:szCs w:val="24"/>
        </w:rPr>
        <w:t>[17</w:t>
      </w:r>
      <w:r>
        <w:rPr>
          <w:rFonts w:ascii="Times New Roman" w:hAnsi="Times New Roman" w:cs="Times New Roman"/>
          <w:b/>
          <w:sz w:val="24"/>
          <w:szCs w:val="24"/>
        </w:rPr>
        <w:t>].</w:t>
      </w:r>
    </w:p>
    <w:p w14:paraId="2B09B27A" w14:textId="0A6CF261" w:rsidR="001E2FB2" w:rsidRDefault="001E2FB2" w:rsidP="003F57E3">
      <w:pPr>
        <w:spacing w:after="0" w:line="480" w:lineRule="auto"/>
        <w:ind w:firstLine="720"/>
        <w:rPr>
          <w:rFonts w:ascii="Times New Roman" w:hAnsi="Times New Roman" w:cs="Times New Roman"/>
          <w:sz w:val="24"/>
          <w:szCs w:val="24"/>
        </w:rPr>
      </w:pPr>
      <w:r w:rsidRPr="00072EC8">
        <w:rPr>
          <w:rFonts w:ascii="Times New Roman" w:hAnsi="Times New Roman" w:cs="Times New Roman"/>
          <w:sz w:val="24"/>
          <w:szCs w:val="24"/>
        </w:rPr>
        <w:t>As shown in F</w:t>
      </w:r>
      <w:r>
        <w:rPr>
          <w:rFonts w:ascii="Times New Roman" w:hAnsi="Times New Roman" w:cs="Times New Roman"/>
          <w:sz w:val="24"/>
          <w:szCs w:val="24"/>
        </w:rPr>
        <w:t>igure 5, web application is hosted on</w:t>
      </w:r>
      <w:r w:rsidR="006A3175">
        <w:rPr>
          <w:rFonts w:ascii="Times New Roman" w:hAnsi="Times New Roman" w:cs="Times New Roman"/>
          <w:sz w:val="24"/>
          <w:szCs w:val="24"/>
        </w:rPr>
        <w:t xml:space="preserve"> an</w:t>
      </w:r>
      <w:r>
        <w:rPr>
          <w:rFonts w:ascii="Times New Roman" w:hAnsi="Times New Roman" w:cs="Times New Roman"/>
          <w:sz w:val="24"/>
          <w:szCs w:val="24"/>
        </w:rPr>
        <w:t xml:space="preserve"> application server and uses HTTP or XMPP protocol to communicate with the </w:t>
      </w:r>
      <w:r w:rsidR="009F74F1">
        <w:rPr>
          <w:rFonts w:ascii="Times New Roman" w:hAnsi="Times New Roman" w:cs="Times New Roman"/>
          <w:sz w:val="24"/>
          <w:szCs w:val="24"/>
        </w:rPr>
        <w:t>Firebase Cloud Messaging (FCM)</w:t>
      </w:r>
      <w:r>
        <w:rPr>
          <w:rFonts w:ascii="Times New Roman" w:hAnsi="Times New Roman" w:cs="Times New Roman"/>
          <w:sz w:val="24"/>
          <w:szCs w:val="24"/>
        </w:rPr>
        <w:t xml:space="preserve"> server. </w:t>
      </w:r>
      <w:r w:rsidR="004C459E">
        <w:rPr>
          <w:rFonts w:ascii="Times New Roman" w:hAnsi="Times New Roman" w:cs="Times New Roman"/>
          <w:sz w:val="24"/>
          <w:szCs w:val="24"/>
        </w:rPr>
        <w:t>FCM</w:t>
      </w:r>
      <w:r>
        <w:rPr>
          <w:rFonts w:ascii="Times New Roman" w:hAnsi="Times New Roman" w:cs="Times New Roman"/>
          <w:sz w:val="24"/>
          <w:szCs w:val="24"/>
        </w:rPr>
        <w:t xml:space="preserve"> server is used to send </w:t>
      </w:r>
      <w:r w:rsidR="00ED7FAB">
        <w:rPr>
          <w:rFonts w:ascii="Times New Roman" w:hAnsi="Times New Roman" w:cs="Times New Roman"/>
          <w:sz w:val="24"/>
          <w:szCs w:val="24"/>
        </w:rPr>
        <w:t xml:space="preserve">push </w:t>
      </w:r>
      <w:r>
        <w:rPr>
          <w:rFonts w:ascii="Times New Roman" w:hAnsi="Times New Roman" w:cs="Times New Roman"/>
          <w:sz w:val="24"/>
          <w:szCs w:val="24"/>
        </w:rPr>
        <w:t xml:space="preserve">messages to </w:t>
      </w:r>
      <w:r w:rsidR="00291FAC">
        <w:rPr>
          <w:rFonts w:ascii="Times New Roman" w:hAnsi="Times New Roman" w:cs="Times New Roman"/>
          <w:sz w:val="24"/>
          <w:szCs w:val="24"/>
        </w:rPr>
        <w:t xml:space="preserve">the </w:t>
      </w:r>
      <w:r>
        <w:rPr>
          <w:rFonts w:ascii="Times New Roman" w:hAnsi="Times New Roman" w:cs="Times New Roman"/>
          <w:sz w:val="24"/>
          <w:szCs w:val="24"/>
        </w:rPr>
        <w:t>devices</w:t>
      </w:r>
      <w:r w:rsidRPr="00A80D65">
        <w:rPr>
          <w:rFonts w:ascii="Times New Roman" w:hAnsi="Times New Roman" w:cs="Times New Roman"/>
          <w:sz w:val="24"/>
          <w:szCs w:val="24"/>
        </w:rPr>
        <w:t>.</w:t>
      </w:r>
      <w:r>
        <w:rPr>
          <w:rFonts w:ascii="Times New Roman" w:hAnsi="Times New Roman" w:cs="Times New Roman"/>
          <w:sz w:val="24"/>
          <w:szCs w:val="24"/>
        </w:rPr>
        <w:t xml:space="preserve"> Notifications GUI console stores the information related to the </w:t>
      </w:r>
      <w:r w:rsidR="00021D25">
        <w:rPr>
          <w:rFonts w:ascii="Times New Roman" w:hAnsi="Times New Roman" w:cs="Times New Roman"/>
          <w:sz w:val="24"/>
          <w:szCs w:val="24"/>
        </w:rPr>
        <w:t>cloud messaging</w:t>
      </w:r>
      <w:r>
        <w:rPr>
          <w:rFonts w:ascii="Times New Roman" w:hAnsi="Times New Roman" w:cs="Times New Roman"/>
          <w:sz w:val="24"/>
          <w:szCs w:val="24"/>
        </w:rPr>
        <w:t xml:space="preserve">. </w:t>
      </w:r>
    </w:p>
    <w:p w14:paraId="2E10ACEA" w14:textId="7436F7C1" w:rsidR="001C6D16" w:rsidRDefault="003F57E3" w:rsidP="001E2FB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w</w:t>
      </w:r>
      <w:r w:rsidR="001E2FB2">
        <w:rPr>
          <w:rFonts w:ascii="Times New Roman" w:hAnsi="Times New Roman" w:cs="Times New Roman"/>
          <w:sz w:val="24"/>
          <w:szCs w:val="24"/>
        </w:rPr>
        <w:t>eb application</w:t>
      </w:r>
      <w:r w:rsidR="00B22FD4">
        <w:rPr>
          <w:rFonts w:ascii="Times New Roman" w:hAnsi="Times New Roman" w:cs="Times New Roman"/>
          <w:sz w:val="24"/>
          <w:szCs w:val="24"/>
        </w:rPr>
        <w:t xml:space="preserve"> establishes connectivity with</w:t>
      </w:r>
      <w:r w:rsidR="001E2FB2">
        <w:rPr>
          <w:rFonts w:ascii="Times New Roman" w:hAnsi="Times New Roman" w:cs="Times New Roman"/>
          <w:sz w:val="24"/>
          <w:szCs w:val="24"/>
        </w:rPr>
        <w:t xml:space="preserve"> </w:t>
      </w:r>
      <w:r w:rsidR="00EC3968">
        <w:rPr>
          <w:rFonts w:ascii="Times New Roman" w:hAnsi="Times New Roman" w:cs="Times New Roman"/>
          <w:sz w:val="24"/>
          <w:szCs w:val="24"/>
        </w:rPr>
        <w:t>the</w:t>
      </w:r>
      <w:r w:rsidR="001E2FB2">
        <w:rPr>
          <w:rFonts w:ascii="Times New Roman" w:hAnsi="Times New Roman" w:cs="Times New Roman"/>
          <w:sz w:val="24"/>
          <w:szCs w:val="24"/>
        </w:rPr>
        <w:t xml:space="preserve"> F</w:t>
      </w:r>
      <w:r w:rsidR="001E2FB2" w:rsidRPr="00025349">
        <w:rPr>
          <w:rFonts w:ascii="Times New Roman" w:hAnsi="Times New Roman" w:cs="Times New Roman"/>
          <w:sz w:val="24"/>
          <w:szCs w:val="24"/>
        </w:rPr>
        <w:t xml:space="preserve">CM </w:t>
      </w:r>
      <w:r w:rsidR="001E2FB2">
        <w:rPr>
          <w:rFonts w:ascii="Times New Roman" w:hAnsi="Times New Roman" w:cs="Times New Roman"/>
          <w:sz w:val="24"/>
          <w:szCs w:val="24"/>
        </w:rPr>
        <w:t xml:space="preserve">server to handle upstream and downstream messages. </w:t>
      </w:r>
      <w:r w:rsidR="00031682">
        <w:rPr>
          <w:rFonts w:ascii="Times New Roman" w:hAnsi="Times New Roman" w:cs="Times New Roman"/>
          <w:sz w:val="24"/>
          <w:szCs w:val="24"/>
        </w:rPr>
        <w:t xml:space="preserve">It </w:t>
      </w:r>
      <w:r w:rsidR="001E2FB2">
        <w:rPr>
          <w:rFonts w:ascii="Times New Roman" w:hAnsi="Times New Roman" w:cs="Times New Roman"/>
          <w:sz w:val="24"/>
          <w:szCs w:val="24"/>
        </w:rPr>
        <w:t>registers</w:t>
      </w:r>
      <w:r w:rsidR="00031682">
        <w:rPr>
          <w:rFonts w:ascii="Times New Roman" w:hAnsi="Times New Roman" w:cs="Times New Roman"/>
          <w:sz w:val="24"/>
          <w:szCs w:val="24"/>
        </w:rPr>
        <w:t xml:space="preserve"> </w:t>
      </w:r>
      <w:r w:rsidR="00031682" w:rsidRPr="00025349">
        <w:rPr>
          <w:rFonts w:ascii="Times New Roman" w:hAnsi="Times New Roman" w:cs="Times New Roman"/>
          <w:sz w:val="24"/>
          <w:szCs w:val="24"/>
        </w:rPr>
        <w:t>a unique identifier called a registration token</w:t>
      </w:r>
      <w:r w:rsidR="001E2FB2">
        <w:rPr>
          <w:rFonts w:ascii="Times New Roman" w:hAnsi="Times New Roman" w:cs="Times New Roman"/>
          <w:sz w:val="24"/>
          <w:szCs w:val="24"/>
        </w:rPr>
        <w:t xml:space="preserve"> with </w:t>
      </w:r>
      <w:r w:rsidR="009A34BE">
        <w:rPr>
          <w:rFonts w:ascii="Times New Roman" w:hAnsi="Times New Roman" w:cs="Times New Roman"/>
          <w:sz w:val="24"/>
          <w:szCs w:val="24"/>
        </w:rPr>
        <w:t xml:space="preserve">the </w:t>
      </w:r>
      <w:r w:rsidR="001E2FB2">
        <w:rPr>
          <w:rFonts w:ascii="Times New Roman" w:hAnsi="Times New Roman" w:cs="Times New Roman"/>
          <w:sz w:val="24"/>
          <w:szCs w:val="24"/>
        </w:rPr>
        <w:t>F</w:t>
      </w:r>
      <w:r w:rsidR="001E2FB2" w:rsidRPr="00025349">
        <w:rPr>
          <w:rFonts w:ascii="Times New Roman" w:hAnsi="Times New Roman" w:cs="Times New Roman"/>
          <w:sz w:val="24"/>
          <w:szCs w:val="24"/>
        </w:rPr>
        <w:t xml:space="preserve">CM </w:t>
      </w:r>
      <w:r w:rsidR="009A34BE">
        <w:rPr>
          <w:rFonts w:ascii="Times New Roman" w:hAnsi="Times New Roman" w:cs="Times New Roman"/>
          <w:sz w:val="24"/>
          <w:szCs w:val="24"/>
        </w:rPr>
        <w:t>server</w:t>
      </w:r>
      <w:r w:rsidR="001E2FB2">
        <w:rPr>
          <w:rFonts w:ascii="Times New Roman" w:hAnsi="Times New Roman" w:cs="Times New Roman"/>
          <w:sz w:val="24"/>
          <w:szCs w:val="24"/>
        </w:rPr>
        <w:t xml:space="preserve">. </w:t>
      </w:r>
      <w:r w:rsidR="00A208AB">
        <w:rPr>
          <w:rFonts w:ascii="Times New Roman" w:hAnsi="Times New Roman" w:cs="Times New Roman"/>
          <w:sz w:val="24"/>
          <w:szCs w:val="24"/>
        </w:rPr>
        <w:t>The r</w:t>
      </w:r>
      <w:r w:rsidR="001E2FB2">
        <w:rPr>
          <w:rFonts w:ascii="Times New Roman" w:hAnsi="Times New Roman" w:cs="Times New Roman"/>
          <w:sz w:val="24"/>
          <w:szCs w:val="24"/>
        </w:rPr>
        <w:t xml:space="preserve">egistration token is used to obtain a unique </w:t>
      </w:r>
      <w:r w:rsidR="004E71A9">
        <w:rPr>
          <w:rFonts w:ascii="Times New Roman" w:hAnsi="Times New Roman" w:cs="Times New Roman"/>
          <w:sz w:val="24"/>
          <w:szCs w:val="24"/>
        </w:rPr>
        <w:t xml:space="preserve">device </w:t>
      </w:r>
      <w:r w:rsidR="001E2FB2">
        <w:rPr>
          <w:rFonts w:ascii="Times New Roman" w:hAnsi="Times New Roman" w:cs="Times New Roman"/>
          <w:sz w:val="24"/>
          <w:szCs w:val="24"/>
        </w:rPr>
        <w:t>identifier for each device</w:t>
      </w:r>
      <w:r w:rsidR="00AF01F4">
        <w:rPr>
          <w:rFonts w:ascii="Times New Roman" w:hAnsi="Times New Roman" w:cs="Times New Roman"/>
          <w:sz w:val="24"/>
          <w:szCs w:val="24"/>
        </w:rPr>
        <w:t>,</w:t>
      </w:r>
      <w:r w:rsidR="001E2FB2">
        <w:rPr>
          <w:rFonts w:ascii="Times New Roman" w:hAnsi="Times New Roman" w:cs="Times New Roman"/>
          <w:sz w:val="24"/>
          <w:szCs w:val="24"/>
        </w:rPr>
        <w:t xml:space="preserve"> </w:t>
      </w:r>
      <w:r w:rsidR="001E2FB2">
        <w:rPr>
          <w:rFonts w:ascii="Times New Roman" w:hAnsi="Times New Roman" w:cs="Times New Roman"/>
          <w:sz w:val="24"/>
          <w:szCs w:val="24"/>
        </w:rPr>
        <w:lastRenderedPageBreak/>
        <w:t>which can be a desktop, tablet</w:t>
      </w:r>
      <w:r w:rsidR="00AF01F4">
        <w:rPr>
          <w:rFonts w:ascii="Times New Roman" w:hAnsi="Times New Roman" w:cs="Times New Roman"/>
          <w:sz w:val="24"/>
          <w:szCs w:val="24"/>
        </w:rPr>
        <w:t>,</w:t>
      </w:r>
      <w:r w:rsidR="001E2FB2">
        <w:rPr>
          <w:rFonts w:ascii="Times New Roman" w:hAnsi="Times New Roman" w:cs="Times New Roman"/>
          <w:sz w:val="24"/>
          <w:szCs w:val="24"/>
        </w:rPr>
        <w:t xml:space="preserve"> or mobile phone. Unique identifier helps to send push notification to correct device from FCM server.</w:t>
      </w:r>
      <w:r w:rsidR="004E71A9">
        <w:rPr>
          <w:rFonts w:ascii="Times New Roman" w:hAnsi="Times New Roman" w:cs="Times New Roman"/>
          <w:sz w:val="24"/>
          <w:szCs w:val="24"/>
        </w:rPr>
        <w:t xml:space="preserve"> Application invokes FCM API to send push message to the user’s device using unique device identifier. </w:t>
      </w:r>
      <w:r w:rsidR="00865719">
        <w:rPr>
          <w:rFonts w:ascii="Times New Roman" w:hAnsi="Times New Roman" w:cs="Times New Roman"/>
          <w:sz w:val="24"/>
          <w:szCs w:val="24"/>
        </w:rPr>
        <w:t xml:space="preserve">Service workers are implemented as background service to listen </w:t>
      </w:r>
      <w:r w:rsidR="009A14BC">
        <w:rPr>
          <w:rFonts w:ascii="Times New Roman" w:hAnsi="Times New Roman" w:cs="Times New Roman"/>
          <w:sz w:val="24"/>
          <w:szCs w:val="24"/>
        </w:rPr>
        <w:t xml:space="preserve">to </w:t>
      </w:r>
      <w:r w:rsidR="00865719">
        <w:rPr>
          <w:rFonts w:ascii="Times New Roman" w:hAnsi="Times New Roman" w:cs="Times New Roman"/>
          <w:sz w:val="24"/>
          <w:szCs w:val="24"/>
        </w:rPr>
        <w:t>cloud messages and display push message in user’s device.</w:t>
      </w:r>
    </w:p>
    <w:p w14:paraId="01BCF69E" w14:textId="21C593C3" w:rsidR="00FE449B" w:rsidRDefault="001C6D16" w:rsidP="00701ED9">
      <w:pPr>
        <w:jc w:val="center"/>
        <w:rPr>
          <w:rFonts w:ascii="Times New Roman" w:hAnsi="Times New Roman" w:cs="Times New Roman"/>
          <w:b/>
          <w:sz w:val="24"/>
          <w:szCs w:val="24"/>
        </w:rPr>
      </w:pPr>
      <w:r>
        <w:rPr>
          <w:rFonts w:ascii="Times New Roman" w:hAnsi="Times New Roman" w:cs="Times New Roman"/>
          <w:sz w:val="24"/>
          <w:szCs w:val="24"/>
        </w:rPr>
        <w:br w:type="page"/>
      </w:r>
      <w:r w:rsidR="00CD7935">
        <w:rPr>
          <w:rFonts w:ascii="Times New Roman" w:hAnsi="Times New Roman" w:cs="Times New Roman"/>
          <w:b/>
          <w:sz w:val="24"/>
          <w:szCs w:val="24"/>
        </w:rPr>
        <w:lastRenderedPageBreak/>
        <w:t>CHAPTER 4</w:t>
      </w:r>
    </w:p>
    <w:p w14:paraId="494DAB18" w14:textId="38283251" w:rsidR="008C4208" w:rsidRDefault="001C6D16" w:rsidP="004A3BFC">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IMPLEMENTATION DETAILS</w:t>
      </w:r>
    </w:p>
    <w:p w14:paraId="4BD59687" w14:textId="7502F40D" w:rsidR="00D946D6" w:rsidRDefault="00A969ED" w:rsidP="004A3BF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t</w:t>
      </w:r>
      <w:r w:rsidR="00CD755B">
        <w:rPr>
          <w:rFonts w:ascii="Times New Roman" w:hAnsi="Times New Roman" w:cs="Times New Roman"/>
          <w:sz w:val="24"/>
          <w:szCs w:val="24"/>
        </w:rPr>
        <w:t xml:space="preserve">echnologies discussed in previous chapters have been implemented </w:t>
      </w:r>
      <w:r w:rsidR="009C05EF">
        <w:rPr>
          <w:rFonts w:ascii="Times New Roman" w:hAnsi="Times New Roman" w:cs="Times New Roman"/>
          <w:sz w:val="24"/>
          <w:szCs w:val="24"/>
        </w:rPr>
        <w:t>to develop</w:t>
      </w:r>
      <w:r w:rsidR="00F2731D">
        <w:rPr>
          <w:rFonts w:ascii="Times New Roman" w:hAnsi="Times New Roman" w:cs="Times New Roman"/>
          <w:sz w:val="24"/>
          <w:szCs w:val="24"/>
        </w:rPr>
        <w:t xml:space="preserve"> the</w:t>
      </w:r>
      <w:r w:rsidR="00CD755B">
        <w:rPr>
          <w:rFonts w:ascii="Times New Roman" w:hAnsi="Times New Roman" w:cs="Times New Roman"/>
          <w:sz w:val="24"/>
          <w:szCs w:val="24"/>
        </w:rPr>
        <w:t xml:space="preserve"> </w:t>
      </w:r>
      <w:r w:rsidR="00F24810" w:rsidRPr="00F24810">
        <w:rPr>
          <w:rFonts w:ascii="Times New Roman" w:hAnsi="Times New Roman" w:cs="Times New Roman"/>
          <w:sz w:val="24"/>
          <w:szCs w:val="24"/>
        </w:rPr>
        <w:t xml:space="preserve">Travel Helper </w:t>
      </w:r>
      <w:r w:rsidR="00FC769C">
        <w:rPr>
          <w:rFonts w:ascii="Times New Roman" w:hAnsi="Times New Roman" w:cs="Times New Roman"/>
          <w:sz w:val="24"/>
          <w:szCs w:val="24"/>
        </w:rPr>
        <w:t xml:space="preserve">web application. </w:t>
      </w:r>
      <w:r w:rsidR="009267A5">
        <w:rPr>
          <w:rFonts w:ascii="Times New Roman" w:hAnsi="Times New Roman" w:cs="Times New Roman"/>
          <w:sz w:val="24"/>
          <w:szCs w:val="24"/>
        </w:rPr>
        <w:t xml:space="preserve">The main modules of </w:t>
      </w:r>
      <w:r w:rsidR="00B87848">
        <w:rPr>
          <w:rFonts w:ascii="Times New Roman" w:hAnsi="Times New Roman" w:cs="Times New Roman"/>
          <w:sz w:val="24"/>
          <w:szCs w:val="24"/>
        </w:rPr>
        <w:t xml:space="preserve">the </w:t>
      </w:r>
      <w:r w:rsidR="009267A5">
        <w:rPr>
          <w:rFonts w:ascii="Times New Roman" w:hAnsi="Times New Roman" w:cs="Times New Roman"/>
          <w:sz w:val="24"/>
          <w:szCs w:val="24"/>
        </w:rPr>
        <w:t>Travel Helper application are User Profiling, Travel Search</w:t>
      </w:r>
      <w:r w:rsidR="008D02BC">
        <w:rPr>
          <w:rFonts w:ascii="Times New Roman" w:hAnsi="Times New Roman" w:cs="Times New Roman"/>
          <w:sz w:val="24"/>
          <w:szCs w:val="24"/>
        </w:rPr>
        <w:t>, Schedule Search and Dashboard</w:t>
      </w:r>
      <w:r w:rsidR="009267A5">
        <w:rPr>
          <w:rFonts w:ascii="Times New Roman" w:hAnsi="Times New Roman" w:cs="Times New Roman"/>
          <w:sz w:val="24"/>
          <w:szCs w:val="24"/>
        </w:rPr>
        <w:t xml:space="preserve">. </w:t>
      </w:r>
      <w:r w:rsidR="008D02BC">
        <w:rPr>
          <w:rFonts w:ascii="Times New Roman" w:hAnsi="Times New Roman" w:cs="Times New Roman"/>
          <w:sz w:val="24"/>
          <w:szCs w:val="24"/>
        </w:rPr>
        <w:t xml:space="preserve">The following sections discuss </w:t>
      </w:r>
      <w:r w:rsidR="005E25EC">
        <w:rPr>
          <w:rFonts w:ascii="Times New Roman" w:hAnsi="Times New Roman" w:cs="Times New Roman"/>
          <w:sz w:val="24"/>
          <w:szCs w:val="24"/>
        </w:rPr>
        <w:t xml:space="preserve">the </w:t>
      </w:r>
      <w:r w:rsidR="008D02BC">
        <w:rPr>
          <w:rFonts w:ascii="Times New Roman" w:hAnsi="Times New Roman" w:cs="Times New Roman"/>
          <w:sz w:val="24"/>
          <w:szCs w:val="24"/>
        </w:rPr>
        <w:t>implementation details</w:t>
      </w:r>
      <w:r w:rsidR="00011386">
        <w:rPr>
          <w:rFonts w:ascii="Times New Roman" w:hAnsi="Times New Roman" w:cs="Times New Roman"/>
          <w:sz w:val="24"/>
          <w:szCs w:val="24"/>
        </w:rPr>
        <w:t>.</w:t>
      </w:r>
    </w:p>
    <w:p w14:paraId="43A996B0" w14:textId="4824C574" w:rsidR="00F24810" w:rsidRDefault="00B54B10" w:rsidP="00E0657C">
      <w:pPr>
        <w:spacing w:after="0" w:line="480" w:lineRule="auto"/>
        <w:jc w:val="center"/>
        <w:rPr>
          <w:rFonts w:ascii="Times New Roman" w:hAnsi="Times New Roman" w:cs="Times New Roman"/>
          <w:b/>
          <w:sz w:val="24"/>
          <w:szCs w:val="24"/>
        </w:rPr>
      </w:pPr>
      <w:r w:rsidRPr="00A13E85">
        <w:rPr>
          <w:rFonts w:ascii="Times New Roman" w:hAnsi="Times New Roman" w:cs="Times New Roman"/>
          <w:b/>
          <w:sz w:val="24"/>
          <w:szCs w:val="24"/>
        </w:rPr>
        <w:t>M</w:t>
      </w:r>
      <w:r w:rsidR="00D946D6" w:rsidRPr="00A13E85">
        <w:rPr>
          <w:rFonts w:ascii="Times New Roman" w:hAnsi="Times New Roman" w:cs="Times New Roman"/>
          <w:b/>
          <w:sz w:val="24"/>
          <w:szCs w:val="24"/>
        </w:rPr>
        <w:t>odel-</w:t>
      </w:r>
      <w:r w:rsidRPr="00A13E85">
        <w:rPr>
          <w:rFonts w:ascii="Times New Roman" w:hAnsi="Times New Roman" w:cs="Times New Roman"/>
          <w:b/>
          <w:sz w:val="24"/>
          <w:szCs w:val="24"/>
        </w:rPr>
        <w:t>V</w:t>
      </w:r>
      <w:r w:rsidR="00D946D6" w:rsidRPr="00A13E85">
        <w:rPr>
          <w:rFonts w:ascii="Times New Roman" w:hAnsi="Times New Roman" w:cs="Times New Roman"/>
          <w:b/>
          <w:sz w:val="24"/>
          <w:szCs w:val="24"/>
        </w:rPr>
        <w:t>iew-</w:t>
      </w:r>
      <w:r w:rsidRPr="00A13E85">
        <w:rPr>
          <w:rFonts w:ascii="Times New Roman" w:hAnsi="Times New Roman" w:cs="Times New Roman"/>
          <w:b/>
          <w:sz w:val="24"/>
          <w:szCs w:val="24"/>
        </w:rPr>
        <w:t>C</w:t>
      </w:r>
      <w:r w:rsidR="00D946D6" w:rsidRPr="00A13E85">
        <w:rPr>
          <w:rFonts w:ascii="Times New Roman" w:hAnsi="Times New Roman" w:cs="Times New Roman"/>
          <w:b/>
          <w:sz w:val="24"/>
          <w:szCs w:val="24"/>
        </w:rPr>
        <w:t>ontroller</w:t>
      </w:r>
      <w:r w:rsidR="00A60574">
        <w:rPr>
          <w:rFonts w:ascii="Times New Roman" w:hAnsi="Times New Roman" w:cs="Times New Roman"/>
          <w:b/>
          <w:sz w:val="24"/>
          <w:szCs w:val="24"/>
        </w:rPr>
        <w:t xml:space="preserve"> A</w:t>
      </w:r>
      <w:r w:rsidR="00A13E85">
        <w:rPr>
          <w:rFonts w:ascii="Times New Roman" w:hAnsi="Times New Roman" w:cs="Times New Roman"/>
          <w:b/>
          <w:sz w:val="24"/>
          <w:szCs w:val="24"/>
        </w:rPr>
        <w:t>rchitecture</w:t>
      </w:r>
    </w:p>
    <w:p w14:paraId="210B6163" w14:textId="5158971D" w:rsidR="00087C68" w:rsidRDefault="00087C68" w:rsidP="000748C9">
      <w:pPr>
        <w:spacing w:after="0" w:line="480" w:lineRule="auto"/>
        <w:ind w:firstLine="720"/>
        <w:rPr>
          <w:rFonts w:ascii="Times New Roman" w:hAnsi="Times New Roman" w:cs="Times New Roman"/>
          <w:sz w:val="24"/>
          <w:szCs w:val="24"/>
        </w:rPr>
      </w:pPr>
      <w:r w:rsidRPr="00087C68">
        <w:rPr>
          <w:rFonts w:ascii="Times New Roman" w:hAnsi="Times New Roman" w:cs="Times New Roman"/>
          <w:sz w:val="24"/>
          <w:szCs w:val="24"/>
        </w:rPr>
        <w:t xml:space="preserve">Travel Helper </w:t>
      </w:r>
      <w:r w:rsidR="003A3DD5">
        <w:rPr>
          <w:rFonts w:ascii="Times New Roman" w:hAnsi="Times New Roman" w:cs="Times New Roman"/>
          <w:sz w:val="24"/>
          <w:szCs w:val="24"/>
        </w:rPr>
        <w:t>is developed using</w:t>
      </w:r>
      <w:r w:rsidRPr="00087C68">
        <w:rPr>
          <w:rFonts w:ascii="Times New Roman" w:hAnsi="Times New Roman" w:cs="Times New Roman"/>
          <w:sz w:val="24"/>
          <w:szCs w:val="24"/>
        </w:rPr>
        <w:t xml:space="preserve"> J2EE based Spring Framework.</w:t>
      </w:r>
      <w:r>
        <w:rPr>
          <w:rFonts w:ascii="Times New Roman" w:hAnsi="Times New Roman" w:cs="Times New Roman"/>
          <w:sz w:val="24"/>
          <w:szCs w:val="24"/>
        </w:rPr>
        <w:t xml:space="preserve"> Spring MVC module provides support for MVC architecture. </w:t>
      </w:r>
      <w:r w:rsidR="00003860">
        <w:rPr>
          <w:rFonts w:ascii="Times New Roman" w:hAnsi="Times New Roman" w:cs="Times New Roman"/>
          <w:sz w:val="24"/>
          <w:szCs w:val="24"/>
        </w:rPr>
        <w:t>The following</w:t>
      </w:r>
      <w:r w:rsidR="001755A9">
        <w:rPr>
          <w:rFonts w:ascii="Times New Roman" w:hAnsi="Times New Roman" w:cs="Times New Roman"/>
          <w:sz w:val="24"/>
          <w:szCs w:val="24"/>
        </w:rPr>
        <w:t xml:space="preserve"> section</w:t>
      </w:r>
      <w:r w:rsidR="00E40B1A">
        <w:rPr>
          <w:rFonts w:ascii="Times New Roman" w:hAnsi="Times New Roman" w:cs="Times New Roman"/>
          <w:sz w:val="24"/>
          <w:szCs w:val="24"/>
        </w:rPr>
        <w:t>s</w:t>
      </w:r>
      <w:r w:rsidR="001755A9">
        <w:rPr>
          <w:rFonts w:ascii="Times New Roman" w:hAnsi="Times New Roman" w:cs="Times New Roman"/>
          <w:sz w:val="24"/>
          <w:szCs w:val="24"/>
        </w:rPr>
        <w:t xml:space="preserve"> illustrate</w:t>
      </w:r>
      <w:r w:rsidR="00070D7F">
        <w:rPr>
          <w:rFonts w:ascii="Times New Roman" w:hAnsi="Times New Roman" w:cs="Times New Roman"/>
          <w:sz w:val="24"/>
          <w:szCs w:val="24"/>
        </w:rPr>
        <w:t>s</w:t>
      </w:r>
      <w:r w:rsidR="001755A9">
        <w:rPr>
          <w:rFonts w:ascii="Times New Roman" w:hAnsi="Times New Roman" w:cs="Times New Roman"/>
          <w:sz w:val="24"/>
          <w:szCs w:val="24"/>
        </w:rPr>
        <w:t xml:space="preserve"> the breakdown of application modules in the model, the view</w:t>
      </w:r>
      <w:r w:rsidR="00B94F86">
        <w:rPr>
          <w:rFonts w:ascii="Times New Roman" w:hAnsi="Times New Roman" w:cs="Times New Roman"/>
          <w:sz w:val="24"/>
          <w:szCs w:val="24"/>
        </w:rPr>
        <w:t>,</w:t>
      </w:r>
      <w:r w:rsidR="001755A9">
        <w:rPr>
          <w:rFonts w:ascii="Times New Roman" w:hAnsi="Times New Roman" w:cs="Times New Roman"/>
          <w:sz w:val="24"/>
          <w:szCs w:val="24"/>
        </w:rPr>
        <w:t xml:space="preserve"> and the controller.</w:t>
      </w:r>
    </w:p>
    <w:p w14:paraId="2D743120" w14:textId="2EBE78FD" w:rsidR="001755A9" w:rsidRPr="00A55096" w:rsidRDefault="000748C9" w:rsidP="000748C9">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The </w:t>
      </w:r>
      <w:r w:rsidR="007F7DE9">
        <w:rPr>
          <w:rFonts w:ascii="Times New Roman" w:hAnsi="Times New Roman" w:cs="Times New Roman"/>
          <w:b/>
          <w:sz w:val="24"/>
          <w:szCs w:val="24"/>
        </w:rPr>
        <w:t>M</w:t>
      </w:r>
      <w:r w:rsidR="001755A9" w:rsidRPr="00A55096">
        <w:rPr>
          <w:rFonts w:ascii="Times New Roman" w:hAnsi="Times New Roman" w:cs="Times New Roman"/>
          <w:b/>
          <w:sz w:val="24"/>
          <w:szCs w:val="24"/>
        </w:rPr>
        <w:t>odel</w:t>
      </w:r>
    </w:p>
    <w:p w14:paraId="0BB0E669" w14:textId="181AFCB5" w:rsidR="009B3ECC" w:rsidRDefault="007F7DE9" w:rsidP="000B7A1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m</w:t>
      </w:r>
      <w:r w:rsidR="001755A9" w:rsidRPr="00150523">
        <w:rPr>
          <w:rFonts w:ascii="Times New Roman" w:hAnsi="Times New Roman" w:cs="Times New Roman"/>
          <w:sz w:val="24"/>
          <w:szCs w:val="24"/>
        </w:rPr>
        <w:t>odel</w:t>
      </w:r>
      <w:r w:rsidR="001755A9">
        <w:rPr>
          <w:rFonts w:ascii="Times New Roman" w:hAnsi="Times New Roman" w:cs="Times New Roman"/>
          <w:sz w:val="24"/>
          <w:szCs w:val="24"/>
        </w:rPr>
        <w:t xml:space="preserve"> contains </w:t>
      </w:r>
      <w:r w:rsidR="00A55096">
        <w:rPr>
          <w:rFonts w:ascii="Times New Roman" w:hAnsi="Times New Roman" w:cs="Times New Roman"/>
          <w:sz w:val="24"/>
          <w:szCs w:val="24"/>
        </w:rPr>
        <w:t xml:space="preserve">the core </w:t>
      </w:r>
      <w:r w:rsidR="001755A9">
        <w:rPr>
          <w:rFonts w:ascii="Times New Roman" w:hAnsi="Times New Roman" w:cs="Times New Roman"/>
          <w:sz w:val="24"/>
          <w:szCs w:val="24"/>
        </w:rPr>
        <w:t>business logic</w:t>
      </w:r>
      <w:r w:rsidR="00A55096">
        <w:rPr>
          <w:rFonts w:ascii="Times New Roman" w:hAnsi="Times New Roman" w:cs="Times New Roman"/>
          <w:sz w:val="24"/>
          <w:szCs w:val="24"/>
        </w:rPr>
        <w:t xml:space="preserve"> of the application</w:t>
      </w:r>
      <w:r w:rsidR="001755A9">
        <w:rPr>
          <w:rFonts w:ascii="Times New Roman" w:hAnsi="Times New Roman" w:cs="Times New Roman"/>
          <w:sz w:val="24"/>
          <w:szCs w:val="24"/>
        </w:rPr>
        <w:t xml:space="preserve"> and </w:t>
      </w:r>
      <w:r w:rsidR="00A55096">
        <w:rPr>
          <w:rFonts w:ascii="Times New Roman" w:hAnsi="Times New Roman" w:cs="Times New Roman"/>
          <w:sz w:val="24"/>
          <w:szCs w:val="24"/>
        </w:rPr>
        <w:t xml:space="preserve">handles </w:t>
      </w:r>
      <w:r w:rsidR="0050260B">
        <w:rPr>
          <w:rFonts w:ascii="Times New Roman" w:hAnsi="Times New Roman" w:cs="Times New Roman"/>
          <w:sz w:val="24"/>
          <w:szCs w:val="24"/>
        </w:rPr>
        <w:t xml:space="preserve">the </w:t>
      </w:r>
      <w:r w:rsidR="00A55096">
        <w:rPr>
          <w:rFonts w:ascii="Times New Roman" w:hAnsi="Times New Roman" w:cs="Times New Roman"/>
          <w:sz w:val="24"/>
          <w:szCs w:val="24"/>
        </w:rPr>
        <w:t>data persistence</w:t>
      </w:r>
      <w:r w:rsidR="001755A9">
        <w:rPr>
          <w:rFonts w:ascii="Times New Roman" w:hAnsi="Times New Roman" w:cs="Times New Roman"/>
          <w:sz w:val="24"/>
          <w:szCs w:val="24"/>
        </w:rPr>
        <w:t>.</w:t>
      </w:r>
      <w:r w:rsidR="0050260B">
        <w:rPr>
          <w:rFonts w:ascii="Times New Roman" w:hAnsi="Times New Roman" w:cs="Times New Roman"/>
          <w:sz w:val="24"/>
          <w:szCs w:val="24"/>
        </w:rPr>
        <w:t xml:space="preserve"> </w:t>
      </w:r>
      <w:r w:rsidR="001755A9">
        <w:rPr>
          <w:rFonts w:ascii="Times New Roman" w:hAnsi="Times New Roman" w:cs="Times New Roman"/>
          <w:sz w:val="24"/>
          <w:szCs w:val="24"/>
        </w:rPr>
        <w:t xml:space="preserve">Spring </w:t>
      </w:r>
      <w:r w:rsidR="00A532D9">
        <w:rPr>
          <w:rFonts w:ascii="Times New Roman" w:hAnsi="Times New Roman" w:cs="Times New Roman"/>
          <w:sz w:val="24"/>
          <w:szCs w:val="24"/>
        </w:rPr>
        <w:t xml:space="preserve">exposes </w:t>
      </w:r>
      <w:r w:rsidR="00730FA0">
        <w:rPr>
          <w:rFonts w:ascii="Times New Roman" w:hAnsi="Times New Roman" w:cs="Times New Roman"/>
          <w:sz w:val="24"/>
          <w:szCs w:val="24"/>
        </w:rPr>
        <w:t xml:space="preserve">classes of </w:t>
      </w:r>
      <w:r w:rsidR="006C3DF5">
        <w:rPr>
          <w:rFonts w:ascii="Times New Roman" w:hAnsi="Times New Roman" w:cs="Times New Roman"/>
          <w:sz w:val="24"/>
          <w:szCs w:val="24"/>
        </w:rPr>
        <w:t>the m</w:t>
      </w:r>
      <w:r w:rsidR="00730FA0">
        <w:rPr>
          <w:rFonts w:ascii="Times New Roman" w:hAnsi="Times New Roman" w:cs="Times New Roman"/>
          <w:sz w:val="24"/>
          <w:szCs w:val="24"/>
        </w:rPr>
        <w:t>odel</w:t>
      </w:r>
      <w:r w:rsidR="00914825">
        <w:rPr>
          <w:rFonts w:ascii="Times New Roman" w:hAnsi="Times New Roman" w:cs="Times New Roman"/>
          <w:sz w:val="24"/>
          <w:szCs w:val="24"/>
        </w:rPr>
        <w:t xml:space="preserve"> as a service to the controller</w:t>
      </w:r>
      <w:r w:rsidR="00594E03">
        <w:rPr>
          <w:rFonts w:ascii="Times New Roman" w:hAnsi="Times New Roman" w:cs="Times New Roman"/>
          <w:sz w:val="24"/>
          <w:szCs w:val="24"/>
        </w:rPr>
        <w:t>.</w:t>
      </w:r>
      <w:r w:rsidR="001755A9">
        <w:rPr>
          <w:rFonts w:ascii="Times New Roman" w:hAnsi="Times New Roman" w:cs="Times New Roman"/>
          <w:sz w:val="24"/>
          <w:szCs w:val="24"/>
        </w:rPr>
        <w:t xml:space="preserve"> </w:t>
      </w:r>
      <w:r w:rsidR="00394FE0">
        <w:rPr>
          <w:rFonts w:ascii="Times New Roman" w:hAnsi="Times New Roman" w:cs="Times New Roman"/>
          <w:sz w:val="24"/>
          <w:szCs w:val="24"/>
        </w:rPr>
        <w:t>The c</w:t>
      </w:r>
      <w:r w:rsidR="00290053">
        <w:rPr>
          <w:rFonts w:ascii="Times New Roman" w:hAnsi="Times New Roman" w:cs="Times New Roman"/>
          <w:sz w:val="24"/>
          <w:szCs w:val="24"/>
        </w:rPr>
        <w:t>lasses implement the interface and contain the</w:t>
      </w:r>
      <w:r w:rsidR="001755A9">
        <w:rPr>
          <w:rFonts w:ascii="Times New Roman" w:hAnsi="Times New Roman" w:cs="Times New Roman"/>
          <w:sz w:val="24"/>
          <w:szCs w:val="24"/>
        </w:rPr>
        <w:t xml:space="preserve"> business logic.</w:t>
      </w:r>
      <w:r w:rsidR="00290053">
        <w:rPr>
          <w:rFonts w:ascii="Times New Roman" w:hAnsi="Times New Roman" w:cs="Times New Roman"/>
          <w:sz w:val="24"/>
          <w:szCs w:val="24"/>
        </w:rPr>
        <w:t xml:space="preserve"> </w:t>
      </w:r>
      <w:r w:rsidR="00A0713F">
        <w:rPr>
          <w:rFonts w:ascii="Times New Roman" w:hAnsi="Times New Roman" w:cs="Times New Roman"/>
          <w:sz w:val="24"/>
          <w:szCs w:val="24"/>
        </w:rPr>
        <w:t>The m</w:t>
      </w:r>
      <w:r w:rsidR="00290053">
        <w:rPr>
          <w:rFonts w:ascii="Times New Roman" w:hAnsi="Times New Roman" w:cs="Times New Roman"/>
          <w:sz w:val="24"/>
          <w:szCs w:val="24"/>
        </w:rPr>
        <w:t xml:space="preserve">odel classes use </w:t>
      </w:r>
      <w:r w:rsidR="00BB61E8">
        <w:rPr>
          <w:rFonts w:ascii="Times New Roman" w:hAnsi="Times New Roman" w:cs="Times New Roman"/>
          <w:sz w:val="24"/>
          <w:szCs w:val="24"/>
        </w:rPr>
        <w:t xml:space="preserve">ORM technology </w:t>
      </w:r>
      <w:r w:rsidR="00290053">
        <w:rPr>
          <w:rFonts w:ascii="Times New Roman" w:hAnsi="Times New Roman" w:cs="Times New Roman"/>
          <w:sz w:val="24"/>
          <w:szCs w:val="24"/>
        </w:rPr>
        <w:t>Hibernate and POJO for data persistence.</w:t>
      </w:r>
      <w:r w:rsidR="006E2EAB">
        <w:rPr>
          <w:rFonts w:ascii="Times New Roman" w:hAnsi="Times New Roman" w:cs="Times New Roman"/>
          <w:sz w:val="24"/>
          <w:szCs w:val="24"/>
        </w:rPr>
        <w:t xml:space="preserve"> </w:t>
      </w:r>
      <w:r w:rsidR="00BE64A1">
        <w:rPr>
          <w:rFonts w:ascii="Times New Roman" w:hAnsi="Times New Roman" w:cs="Times New Roman"/>
          <w:sz w:val="24"/>
          <w:szCs w:val="24"/>
        </w:rPr>
        <w:t>The two main model class</w:t>
      </w:r>
      <w:r w:rsidR="00C376B4" w:rsidRPr="0053126E">
        <w:rPr>
          <w:rFonts w:ascii="Times New Roman" w:hAnsi="Times New Roman" w:cs="Times New Roman"/>
          <w:sz w:val="24"/>
          <w:szCs w:val="24"/>
        </w:rPr>
        <w:t>es</w:t>
      </w:r>
      <w:r w:rsidR="00BE64A1">
        <w:rPr>
          <w:rFonts w:ascii="Times New Roman" w:hAnsi="Times New Roman" w:cs="Times New Roman"/>
          <w:sz w:val="24"/>
          <w:szCs w:val="24"/>
        </w:rPr>
        <w:t xml:space="preserve"> of </w:t>
      </w:r>
      <w:r w:rsidR="001755A9">
        <w:rPr>
          <w:rFonts w:ascii="Times New Roman" w:hAnsi="Times New Roman" w:cs="Times New Roman"/>
          <w:sz w:val="24"/>
          <w:szCs w:val="24"/>
        </w:rPr>
        <w:t>Travel</w:t>
      </w:r>
      <w:r w:rsidR="00F7290D">
        <w:rPr>
          <w:rFonts w:ascii="Times New Roman" w:hAnsi="Times New Roman" w:cs="Times New Roman"/>
          <w:sz w:val="24"/>
          <w:szCs w:val="24"/>
        </w:rPr>
        <w:t xml:space="preserve"> Helper </w:t>
      </w:r>
      <w:r w:rsidR="00BE64A1">
        <w:rPr>
          <w:rFonts w:ascii="Times New Roman" w:hAnsi="Times New Roman" w:cs="Times New Roman"/>
          <w:sz w:val="24"/>
          <w:szCs w:val="24"/>
        </w:rPr>
        <w:t xml:space="preserve">application are </w:t>
      </w:r>
      <w:r w:rsidR="001755A9">
        <w:rPr>
          <w:rFonts w:ascii="Times New Roman" w:hAnsi="Times New Roman" w:cs="Times New Roman"/>
          <w:sz w:val="24"/>
          <w:szCs w:val="24"/>
        </w:rPr>
        <w:t>UserService and TravelService</w:t>
      </w:r>
      <w:r w:rsidR="005C21AE">
        <w:rPr>
          <w:rFonts w:ascii="Times New Roman" w:hAnsi="Times New Roman" w:cs="Times New Roman"/>
          <w:sz w:val="24"/>
          <w:szCs w:val="24"/>
        </w:rPr>
        <w:t>.</w:t>
      </w:r>
      <w:r w:rsidR="006E2EAB">
        <w:rPr>
          <w:rFonts w:ascii="Times New Roman" w:hAnsi="Times New Roman" w:cs="Times New Roman"/>
          <w:sz w:val="24"/>
          <w:szCs w:val="24"/>
        </w:rPr>
        <w:t xml:space="preserve"> </w:t>
      </w:r>
      <w:r w:rsidR="009B3ECC">
        <w:rPr>
          <w:rFonts w:ascii="Times New Roman" w:hAnsi="Times New Roman" w:cs="Times New Roman"/>
          <w:sz w:val="24"/>
          <w:szCs w:val="24"/>
        </w:rPr>
        <w:t xml:space="preserve">UserService </w:t>
      </w:r>
      <w:r w:rsidR="00A55E2B">
        <w:rPr>
          <w:rFonts w:ascii="Times New Roman" w:hAnsi="Times New Roman" w:cs="Times New Roman"/>
          <w:sz w:val="24"/>
          <w:szCs w:val="24"/>
        </w:rPr>
        <w:t>class</w:t>
      </w:r>
      <w:r w:rsidR="009B3ECC">
        <w:rPr>
          <w:rFonts w:ascii="Times New Roman" w:hAnsi="Times New Roman" w:cs="Times New Roman"/>
          <w:sz w:val="24"/>
          <w:szCs w:val="24"/>
        </w:rPr>
        <w:t xml:space="preserve"> </w:t>
      </w:r>
      <w:r w:rsidR="007708C6">
        <w:rPr>
          <w:rFonts w:ascii="Times New Roman" w:hAnsi="Times New Roman" w:cs="Times New Roman"/>
          <w:sz w:val="24"/>
          <w:szCs w:val="24"/>
        </w:rPr>
        <w:t>exposes</w:t>
      </w:r>
      <w:r w:rsidR="00B87848">
        <w:rPr>
          <w:rFonts w:ascii="Times New Roman" w:hAnsi="Times New Roman" w:cs="Times New Roman"/>
          <w:sz w:val="24"/>
          <w:szCs w:val="24"/>
        </w:rPr>
        <w:t xml:space="preserve"> the</w:t>
      </w:r>
      <w:r w:rsidR="009B3ECC">
        <w:rPr>
          <w:rFonts w:ascii="Times New Roman" w:hAnsi="Times New Roman" w:cs="Times New Roman"/>
          <w:sz w:val="24"/>
          <w:szCs w:val="24"/>
        </w:rPr>
        <w:t xml:space="preserve"> functionality related to </w:t>
      </w:r>
      <w:r w:rsidR="00B87848">
        <w:rPr>
          <w:rFonts w:ascii="Times New Roman" w:hAnsi="Times New Roman" w:cs="Times New Roman"/>
          <w:sz w:val="24"/>
          <w:szCs w:val="24"/>
        </w:rPr>
        <w:t xml:space="preserve">the </w:t>
      </w:r>
      <w:r w:rsidR="009B3ECC">
        <w:rPr>
          <w:rFonts w:ascii="Times New Roman" w:hAnsi="Times New Roman" w:cs="Times New Roman"/>
          <w:sz w:val="24"/>
          <w:szCs w:val="24"/>
        </w:rPr>
        <w:t>user data and implements user profiling.</w:t>
      </w:r>
      <w:r w:rsidR="006E2EAB">
        <w:rPr>
          <w:rFonts w:ascii="Times New Roman" w:hAnsi="Times New Roman" w:cs="Times New Roman"/>
          <w:sz w:val="24"/>
          <w:szCs w:val="24"/>
        </w:rPr>
        <w:t xml:space="preserve"> </w:t>
      </w:r>
      <w:r w:rsidR="009B3ECC">
        <w:rPr>
          <w:rFonts w:ascii="Times New Roman" w:hAnsi="Times New Roman" w:cs="Times New Roman"/>
          <w:sz w:val="24"/>
          <w:szCs w:val="24"/>
        </w:rPr>
        <w:t>TravelService</w:t>
      </w:r>
      <w:r w:rsidR="006E2EAB">
        <w:rPr>
          <w:rFonts w:ascii="Times New Roman" w:hAnsi="Times New Roman" w:cs="Times New Roman"/>
          <w:sz w:val="24"/>
          <w:szCs w:val="24"/>
        </w:rPr>
        <w:t xml:space="preserve"> </w:t>
      </w:r>
      <w:r w:rsidR="00A55E2B">
        <w:rPr>
          <w:rFonts w:ascii="Times New Roman" w:hAnsi="Times New Roman" w:cs="Times New Roman"/>
          <w:sz w:val="24"/>
          <w:szCs w:val="24"/>
        </w:rPr>
        <w:t>class</w:t>
      </w:r>
      <w:r w:rsidR="00F4551F">
        <w:rPr>
          <w:rFonts w:ascii="Times New Roman" w:hAnsi="Times New Roman" w:cs="Times New Roman"/>
          <w:sz w:val="24"/>
          <w:szCs w:val="24"/>
        </w:rPr>
        <w:t xml:space="preserve"> </w:t>
      </w:r>
      <w:r w:rsidR="00E806AD">
        <w:rPr>
          <w:rFonts w:ascii="Times New Roman" w:hAnsi="Times New Roman" w:cs="Times New Roman"/>
          <w:sz w:val="24"/>
          <w:szCs w:val="24"/>
        </w:rPr>
        <w:t>exposes</w:t>
      </w:r>
      <w:r w:rsidR="009B3ECC">
        <w:rPr>
          <w:rFonts w:ascii="Times New Roman" w:hAnsi="Times New Roman" w:cs="Times New Roman"/>
          <w:sz w:val="24"/>
          <w:szCs w:val="24"/>
        </w:rPr>
        <w:t xml:space="preserve"> </w:t>
      </w:r>
      <w:r w:rsidR="00BA13E2">
        <w:rPr>
          <w:rFonts w:ascii="Times New Roman" w:hAnsi="Times New Roman" w:cs="Times New Roman"/>
          <w:sz w:val="24"/>
          <w:szCs w:val="24"/>
        </w:rPr>
        <w:t xml:space="preserve">the </w:t>
      </w:r>
      <w:r w:rsidR="009B3ECC">
        <w:rPr>
          <w:rFonts w:ascii="Times New Roman" w:hAnsi="Times New Roman" w:cs="Times New Roman"/>
          <w:sz w:val="24"/>
          <w:szCs w:val="24"/>
        </w:rPr>
        <w:t>functionali</w:t>
      </w:r>
      <w:r w:rsidR="0023277F">
        <w:rPr>
          <w:rFonts w:ascii="Times New Roman" w:hAnsi="Times New Roman" w:cs="Times New Roman"/>
          <w:sz w:val="24"/>
          <w:szCs w:val="24"/>
        </w:rPr>
        <w:t xml:space="preserve">ty related to </w:t>
      </w:r>
      <w:r w:rsidR="00BA13E2">
        <w:rPr>
          <w:rFonts w:ascii="Times New Roman" w:hAnsi="Times New Roman" w:cs="Times New Roman"/>
          <w:sz w:val="24"/>
          <w:szCs w:val="24"/>
        </w:rPr>
        <w:t>Travel Search, Schedule Search, and D</w:t>
      </w:r>
      <w:r w:rsidR="0023277F">
        <w:rPr>
          <w:rFonts w:ascii="Times New Roman" w:hAnsi="Times New Roman" w:cs="Times New Roman"/>
          <w:sz w:val="24"/>
          <w:szCs w:val="24"/>
        </w:rPr>
        <w:t>ashboard</w:t>
      </w:r>
      <w:r w:rsidR="009B3ECC">
        <w:rPr>
          <w:rFonts w:ascii="Times New Roman" w:hAnsi="Times New Roman" w:cs="Times New Roman"/>
          <w:sz w:val="24"/>
          <w:szCs w:val="24"/>
        </w:rPr>
        <w:t>.</w:t>
      </w:r>
    </w:p>
    <w:p w14:paraId="06DA689A" w14:textId="1F7A2996" w:rsidR="00FF10CE" w:rsidRPr="004A353B" w:rsidRDefault="00D75CCF" w:rsidP="000B7A13">
      <w:pPr>
        <w:spacing w:after="0" w:line="480" w:lineRule="auto"/>
        <w:ind w:firstLine="720"/>
        <w:rPr>
          <w:rFonts w:ascii="Times New Roman" w:hAnsi="Times New Roman" w:cs="Times New Roman"/>
          <w:sz w:val="24"/>
          <w:szCs w:val="24"/>
        </w:rPr>
      </w:pPr>
      <w:r w:rsidRPr="00230270">
        <w:rPr>
          <w:rFonts w:ascii="Times New Roman" w:hAnsi="Times New Roman" w:cs="Times New Roman"/>
          <w:sz w:val="24"/>
          <w:szCs w:val="24"/>
        </w:rPr>
        <w:t>Dependency injection</w:t>
      </w:r>
      <w:r w:rsidR="00230270" w:rsidRPr="00230270">
        <w:rPr>
          <w:rFonts w:ascii="Times New Roman" w:hAnsi="Times New Roman" w:cs="Times New Roman"/>
          <w:sz w:val="24"/>
          <w:szCs w:val="24"/>
        </w:rPr>
        <w:t xml:space="preserve"> (DI)</w:t>
      </w:r>
      <w:r>
        <w:rPr>
          <w:rFonts w:ascii="Times New Roman" w:hAnsi="Times New Roman" w:cs="Times New Roman"/>
          <w:sz w:val="24"/>
          <w:szCs w:val="24"/>
        </w:rPr>
        <w:t xml:space="preserve"> is used to initialize objects of implementing classes. </w:t>
      </w:r>
      <w:r w:rsidR="002349F2">
        <w:rPr>
          <w:rFonts w:ascii="Times New Roman" w:hAnsi="Times New Roman" w:cs="Times New Roman"/>
          <w:sz w:val="24"/>
          <w:szCs w:val="24"/>
        </w:rPr>
        <w:t>Spring MVC uses configuration XML file</w:t>
      </w:r>
      <w:r w:rsidR="004C3152">
        <w:rPr>
          <w:rFonts w:ascii="Times New Roman" w:hAnsi="Times New Roman" w:cs="Times New Roman"/>
          <w:sz w:val="24"/>
          <w:szCs w:val="24"/>
        </w:rPr>
        <w:t xml:space="preserve"> (travelhelper-servlet.xml)</w:t>
      </w:r>
      <w:r w:rsidR="002349F2">
        <w:rPr>
          <w:rFonts w:ascii="Times New Roman" w:hAnsi="Times New Roman" w:cs="Times New Roman"/>
          <w:sz w:val="24"/>
          <w:szCs w:val="24"/>
        </w:rPr>
        <w:t xml:space="preserve"> and </w:t>
      </w:r>
      <w:r w:rsidR="00C374A7" w:rsidRPr="00E5656F">
        <w:rPr>
          <w:rFonts w:ascii="Courier New" w:hAnsi="Courier New" w:cs="Courier New"/>
          <w:sz w:val="20"/>
          <w:szCs w:val="20"/>
        </w:rPr>
        <w:t>@</w:t>
      </w:r>
      <w:r w:rsidR="00B20BEC" w:rsidRPr="00E5656F">
        <w:rPr>
          <w:rFonts w:ascii="Courier New" w:hAnsi="Courier New" w:cs="Courier New"/>
          <w:sz w:val="20"/>
          <w:szCs w:val="20"/>
        </w:rPr>
        <w:t>Autowired</w:t>
      </w:r>
      <w:r w:rsidR="00B20BEC">
        <w:rPr>
          <w:rFonts w:ascii="Times New Roman" w:hAnsi="Times New Roman" w:cs="Times New Roman"/>
          <w:sz w:val="24"/>
          <w:szCs w:val="24"/>
        </w:rPr>
        <w:t xml:space="preserve"> spring</w:t>
      </w:r>
      <w:r w:rsidR="007A3883">
        <w:rPr>
          <w:rFonts w:ascii="Times New Roman" w:hAnsi="Times New Roman" w:cs="Times New Roman"/>
          <w:sz w:val="24"/>
          <w:szCs w:val="24"/>
        </w:rPr>
        <w:t xml:space="preserve"> </w:t>
      </w:r>
      <w:r w:rsidR="00C374A7">
        <w:rPr>
          <w:rFonts w:ascii="Times New Roman" w:hAnsi="Times New Roman" w:cs="Times New Roman"/>
          <w:sz w:val="24"/>
          <w:szCs w:val="24"/>
        </w:rPr>
        <w:t>annotation</w:t>
      </w:r>
      <w:r w:rsidR="00E44255">
        <w:rPr>
          <w:rFonts w:ascii="Times New Roman" w:hAnsi="Times New Roman" w:cs="Times New Roman"/>
          <w:sz w:val="24"/>
          <w:szCs w:val="24"/>
        </w:rPr>
        <w:t xml:space="preserve"> </w:t>
      </w:r>
      <w:r w:rsidR="002349F2">
        <w:rPr>
          <w:rFonts w:ascii="Times New Roman" w:hAnsi="Times New Roman" w:cs="Times New Roman"/>
          <w:sz w:val="24"/>
          <w:szCs w:val="24"/>
        </w:rPr>
        <w:t>to inject dependency.</w:t>
      </w:r>
      <w:r w:rsidR="006E2EAB">
        <w:rPr>
          <w:rFonts w:ascii="Times New Roman" w:hAnsi="Times New Roman" w:cs="Times New Roman"/>
          <w:sz w:val="24"/>
          <w:szCs w:val="24"/>
        </w:rPr>
        <w:t xml:space="preserve"> </w:t>
      </w:r>
      <w:r w:rsidR="00B565B4">
        <w:rPr>
          <w:rFonts w:ascii="Times New Roman" w:hAnsi="Times New Roman" w:cs="Times New Roman"/>
          <w:sz w:val="24"/>
          <w:szCs w:val="24"/>
        </w:rPr>
        <w:t>The following</w:t>
      </w:r>
      <w:r w:rsidR="00FF10CE">
        <w:rPr>
          <w:rFonts w:ascii="Times New Roman" w:hAnsi="Times New Roman" w:cs="Times New Roman"/>
          <w:sz w:val="24"/>
          <w:szCs w:val="24"/>
        </w:rPr>
        <w:t xml:space="preserve"> code snippet </w:t>
      </w:r>
      <w:r w:rsidR="00352A49">
        <w:rPr>
          <w:rFonts w:ascii="Times New Roman" w:hAnsi="Times New Roman" w:cs="Times New Roman"/>
          <w:sz w:val="24"/>
          <w:szCs w:val="24"/>
        </w:rPr>
        <w:t xml:space="preserve">shows </w:t>
      </w:r>
      <w:r w:rsidR="00FF10CE">
        <w:rPr>
          <w:rFonts w:ascii="Times New Roman" w:hAnsi="Times New Roman" w:cs="Times New Roman"/>
          <w:sz w:val="24"/>
          <w:szCs w:val="24"/>
        </w:rPr>
        <w:t xml:space="preserve">the configuration </w:t>
      </w:r>
      <w:r w:rsidR="00230270" w:rsidRPr="00230270">
        <w:rPr>
          <w:rFonts w:ascii="Times New Roman" w:hAnsi="Times New Roman" w:cs="Times New Roman"/>
          <w:sz w:val="24"/>
          <w:szCs w:val="24"/>
        </w:rPr>
        <w:t>used</w:t>
      </w:r>
      <w:r w:rsidR="00FF10CE">
        <w:rPr>
          <w:rFonts w:ascii="Times New Roman" w:hAnsi="Times New Roman" w:cs="Times New Roman"/>
          <w:sz w:val="24"/>
          <w:szCs w:val="24"/>
        </w:rPr>
        <w:t xml:space="preserve"> </w:t>
      </w:r>
      <w:r w:rsidR="00053724">
        <w:rPr>
          <w:rFonts w:ascii="Times New Roman" w:hAnsi="Times New Roman" w:cs="Times New Roman"/>
          <w:sz w:val="24"/>
          <w:szCs w:val="24"/>
        </w:rPr>
        <w:t>to inject dependency of class</w:t>
      </w:r>
      <w:r w:rsidR="00053724" w:rsidRPr="00053724">
        <w:rPr>
          <w:rFonts w:ascii="Courier New" w:hAnsi="Courier New" w:cs="Courier New"/>
          <w:sz w:val="20"/>
          <w:szCs w:val="20"/>
        </w:rPr>
        <w:t xml:space="preserve"> </w:t>
      </w:r>
      <w:r w:rsidR="00053724" w:rsidRPr="007C2AD7">
        <w:rPr>
          <w:rFonts w:ascii="Courier New" w:hAnsi="Courier New" w:cs="Courier New"/>
          <w:sz w:val="20"/>
          <w:szCs w:val="20"/>
        </w:rPr>
        <w:t>UserProfileDAOImpl</w:t>
      </w:r>
      <w:r w:rsidR="00053724">
        <w:rPr>
          <w:rFonts w:ascii="Times New Roman" w:hAnsi="Times New Roman" w:cs="Times New Roman"/>
          <w:sz w:val="24"/>
          <w:szCs w:val="24"/>
        </w:rPr>
        <w:t xml:space="preserve"> </w:t>
      </w:r>
      <w:r w:rsidR="00FF10CE">
        <w:rPr>
          <w:rFonts w:ascii="Times New Roman" w:hAnsi="Times New Roman" w:cs="Times New Roman"/>
          <w:sz w:val="24"/>
          <w:szCs w:val="24"/>
        </w:rPr>
        <w:t xml:space="preserve">in </w:t>
      </w:r>
      <w:r w:rsidR="004A353B">
        <w:rPr>
          <w:rFonts w:ascii="Times New Roman" w:hAnsi="Times New Roman" w:cs="Times New Roman"/>
          <w:sz w:val="24"/>
          <w:szCs w:val="24"/>
        </w:rPr>
        <w:t xml:space="preserve">class reference </w:t>
      </w:r>
      <w:r w:rsidR="004A353B" w:rsidRPr="007C2AD7">
        <w:rPr>
          <w:rFonts w:ascii="Courier New" w:hAnsi="Courier New" w:cs="Courier New"/>
          <w:sz w:val="20"/>
          <w:szCs w:val="20"/>
        </w:rPr>
        <w:t>userProfileDao</w:t>
      </w:r>
      <w:r w:rsidR="004A353B">
        <w:rPr>
          <w:rFonts w:ascii="Courier New" w:hAnsi="Courier New" w:cs="Courier New"/>
          <w:sz w:val="20"/>
          <w:szCs w:val="20"/>
        </w:rPr>
        <w:t xml:space="preserve">. </w:t>
      </w:r>
      <w:r w:rsidR="004A353B" w:rsidRPr="004A353B">
        <w:rPr>
          <w:rFonts w:ascii="Times New Roman" w:hAnsi="Times New Roman" w:cs="Times New Roman"/>
          <w:sz w:val="24"/>
          <w:szCs w:val="24"/>
        </w:rPr>
        <w:t xml:space="preserve">The </w:t>
      </w:r>
      <w:r w:rsidR="000B4F7A" w:rsidRPr="004A353B">
        <w:rPr>
          <w:rFonts w:ascii="Times New Roman" w:hAnsi="Times New Roman" w:cs="Times New Roman"/>
          <w:sz w:val="24"/>
          <w:szCs w:val="24"/>
        </w:rPr>
        <w:t>travelhelper-servlet.xml</w:t>
      </w:r>
      <w:r w:rsidR="000B4F7A">
        <w:rPr>
          <w:rFonts w:ascii="Times New Roman" w:hAnsi="Times New Roman" w:cs="Times New Roman"/>
          <w:sz w:val="24"/>
          <w:szCs w:val="24"/>
        </w:rPr>
        <w:t xml:space="preserve"> contains the Spring configuration</w:t>
      </w:r>
      <w:r w:rsidR="00FF10CE" w:rsidRPr="004A353B">
        <w:rPr>
          <w:rFonts w:ascii="Times New Roman" w:hAnsi="Times New Roman" w:cs="Times New Roman"/>
          <w:sz w:val="24"/>
          <w:szCs w:val="24"/>
        </w:rPr>
        <w:t>.</w:t>
      </w:r>
    </w:p>
    <w:p w14:paraId="0A663CF5" w14:textId="77777777" w:rsidR="001F7784" w:rsidRDefault="001F7784" w:rsidP="006E2EAB">
      <w:pPr>
        <w:spacing w:after="0" w:line="240" w:lineRule="auto"/>
        <w:rPr>
          <w:rFonts w:ascii="Courier New" w:hAnsi="Courier New" w:cs="Courier New"/>
          <w:sz w:val="20"/>
          <w:szCs w:val="20"/>
        </w:rPr>
      </w:pPr>
    </w:p>
    <w:p w14:paraId="0870F890" w14:textId="4C5595F2" w:rsidR="00F92D3F" w:rsidRPr="007C2AD7" w:rsidRDefault="00F92D3F" w:rsidP="006E2EAB">
      <w:pPr>
        <w:spacing w:after="0" w:line="240" w:lineRule="auto"/>
        <w:rPr>
          <w:rFonts w:ascii="Courier New" w:hAnsi="Courier New" w:cs="Courier New"/>
          <w:sz w:val="20"/>
          <w:szCs w:val="20"/>
        </w:rPr>
      </w:pPr>
      <w:r w:rsidRPr="007C2AD7">
        <w:rPr>
          <w:rFonts w:ascii="Courier New" w:hAnsi="Courier New" w:cs="Courier New"/>
          <w:sz w:val="20"/>
          <w:szCs w:val="20"/>
        </w:rPr>
        <w:lastRenderedPageBreak/>
        <w:t>&lt;bean id="userProfileDao" class="com.travelhelper.dao.UserProfileDAOImpl"&gt;</w:t>
      </w:r>
    </w:p>
    <w:p w14:paraId="4BCEBA9C" w14:textId="77777777" w:rsidR="00F92D3F" w:rsidRPr="007C2AD7" w:rsidRDefault="00F92D3F" w:rsidP="00FF10CE">
      <w:pPr>
        <w:spacing w:after="0" w:line="480" w:lineRule="auto"/>
        <w:rPr>
          <w:rFonts w:ascii="Courier New" w:hAnsi="Courier New" w:cs="Courier New"/>
          <w:sz w:val="20"/>
          <w:szCs w:val="20"/>
        </w:rPr>
      </w:pPr>
      <w:r w:rsidRPr="007C2AD7">
        <w:rPr>
          <w:rFonts w:ascii="Courier New" w:hAnsi="Courier New" w:cs="Courier New"/>
          <w:sz w:val="20"/>
          <w:szCs w:val="20"/>
        </w:rPr>
        <w:t>&lt;/bean&gt;</w:t>
      </w:r>
    </w:p>
    <w:p w14:paraId="3A41DD3F" w14:textId="4D70FA1C" w:rsidR="00FF10CE" w:rsidRPr="00F92D3F" w:rsidRDefault="00B565B4" w:rsidP="00C9175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following</w:t>
      </w:r>
      <w:r w:rsidR="00FF10CE">
        <w:rPr>
          <w:rFonts w:ascii="Times New Roman" w:hAnsi="Times New Roman" w:cs="Times New Roman"/>
          <w:sz w:val="24"/>
          <w:szCs w:val="24"/>
        </w:rPr>
        <w:t xml:space="preserve"> code snippet is used to invoke </w:t>
      </w:r>
      <w:r w:rsidR="00470C5F">
        <w:rPr>
          <w:rFonts w:ascii="Times New Roman" w:hAnsi="Times New Roman" w:cs="Times New Roman"/>
          <w:sz w:val="24"/>
          <w:szCs w:val="24"/>
        </w:rPr>
        <w:t xml:space="preserve">the </w:t>
      </w:r>
      <w:r w:rsidR="00FF10CE">
        <w:rPr>
          <w:rFonts w:ascii="Times New Roman" w:hAnsi="Times New Roman" w:cs="Times New Roman"/>
          <w:sz w:val="24"/>
          <w:szCs w:val="24"/>
        </w:rPr>
        <w:t>method of implementation class.</w:t>
      </w:r>
    </w:p>
    <w:p w14:paraId="4CD7A97B" w14:textId="77777777" w:rsidR="00FF10CE" w:rsidRPr="007C2AD7" w:rsidRDefault="00F92D3F" w:rsidP="00BC7F39">
      <w:pPr>
        <w:spacing w:after="0" w:line="240" w:lineRule="auto"/>
        <w:rPr>
          <w:rFonts w:ascii="Courier New" w:hAnsi="Courier New" w:cs="Courier New"/>
          <w:sz w:val="20"/>
          <w:szCs w:val="20"/>
        </w:rPr>
      </w:pPr>
      <w:r w:rsidRPr="007C2AD7">
        <w:rPr>
          <w:rFonts w:ascii="Courier New" w:hAnsi="Courier New" w:cs="Courier New"/>
          <w:sz w:val="20"/>
          <w:szCs w:val="20"/>
        </w:rPr>
        <w:t>@Autowired</w:t>
      </w:r>
    </w:p>
    <w:p w14:paraId="60934D9F" w14:textId="1D87ABE3" w:rsidR="00F92D3F" w:rsidRPr="007C2AD7" w:rsidRDefault="00F92D3F" w:rsidP="00FF10CE">
      <w:pPr>
        <w:spacing w:after="0" w:line="480" w:lineRule="auto"/>
        <w:rPr>
          <w:rFonts w:ascii="Courier New" w:hAnsi="Courier New" w:cs="Courier New"/>
          <w:sz w:val="20"/>
          <w:szCs w:val="20"/>
        </w:rPr>
      </w:pPr>
      <w:r w:rsidRPr="007C2AD7">
        <w:rPr>
          <w:rFonts w:ascii="Courier New" w:hAnsi="Courier New" w:cs="Courier New"/>
          <w:sz w:val="20"/>
          <w:szCs w:val="20"/>
        </w:rPr>
        <w:t>private UserProfileDAO userProfileDao;</w:t>
      </w:r>
    </w:p>
    <w:p w14:paraId="78D9D6B6" w14:textId="18EFCC66" w:rsidR="008F22E7" w:rsidRDefault="00843694" w:rsidP="0067618A">
      <w:pPr>
        <w:spacing w:after="0" w:line="480" w:lineRule="auto"/>
        <w:ind w:firstLine="720"/>
        <w:rPr>
          <w:rFonts w:ascii="Times New Roman" w:hAnsi="Times New Roman" w:cs="Times New Roman"/>
          <w:sz w:val="24"/>
          <w:szCs w:val="24"/>
        </w:rPr>
      </w:pPr>
      <w:r w:rsidRPr="00032F21">
        <w:rPr>
          <w:rFonts w:ascii="Courier New" w:hAnsi="Courier New" w:cs="Courier New"/>
          <w:sz w:val="20"/>
          <w:szCs w:val="20"/>
        </w:rPr>
        <w:t>userProfileDao</w:t>
      </w:r>
      <w:r>
        <w:rPr>
          <w:rFonts w:ascii="Times New Roman" w:hAnsi="Times New Roman" w:cs="Times New Roman"/>
          <w:sz w:val="24"/>
          <w:szCs w:val="24"/>
        </w:rPr>
        <w:t xml:space="preserve"> reference calls the </w:t>
      </w:r>
      <w:r w:rsidR="008F22E7">
        <w:rPr>
          <w:rFonts w:ascii="Times New Roman" w:hAnsi="Times New Roman" w:cs="Times New Roman"/>
          <w:sz w:val="24"/>
          <w:szCs w:val="24"/>
        </w:rPr>
        <w:t xml:space="preserve">implementation method. </w:t>
      </w:r>
    </w:p>
    <w:p w14:paraId="26FC0441" w14:textId="00003020" w:rsidR="00BC7F39" w:rsidRPr="007C2AD7" w:rsidRDefault="00BC7F39" w:rsidP="00FF10CE">
      <w:pPr>
        <w:spacing w:after="0" w:line="480" w:lineRule="auto"/>
        <w:rPr>
          <w:rFonts w:ascii="Courier New" w:hAnsi="Courier New" w:cs="Courier New"/>
          <w:sz w:val="20"/>
          <w:szCs w:val="20"/>
        </w:rPr>
      </w:pPr>
      <w:r w:rsidRPr="007C2AD7">
        <w:rPr>
          <w:rFonts w:ascii="Courier New" w:hAnsi="Courier New" w:cs="Courier New"/>
          <w:sz w:val="20"/>
          <w:szCs w:val="20"/>
        </w:rPr>
        <w:t>userProfileDao.fetchUserIdfromUsername(username);</w:t>
      </w:r>
    </w:p>
    <w:p w14:paraId="1B150A9F" w14:textId="1E0FF32F" w:rsidR="004A2889" w:rsidRDefault="00801388" w:rsidP="00075CDE">
      <w:pPr>
        <w:spacing w:after="0" w:line="480" w:lineRule="auto"/>
        <w:ind w:firstLine="720"/>
        <w:rPr>
          <w:rFonts w:ascii="Times New Roman" w:hAnsi="Times New Roman" w:cs="Times New Roman"/>
          <w:sz w:val="24"/>
          <w:szCs w:val="24"/>
        </w:rPr>
      </w:pPr>
      <w:r w:rsidRPr="00075CDE">
        <w:rPr>
          <w:rFonts w:ascii="Times New Roman" w:hAnsi="Times New Roman" w:cs="Times New Roman"/>
          <w:sz w:val="24"/>
          <w:szCs w:val="24"/>
        </w:rPr>
        <w:t>Transaction Management</w:t>
      </w:r>
      <w:r>
        <w:rPr>
          <w:rFonts w:ascii="Times New Roman" w:hAnsi="Times New Roman" w:cs="Times New Roman"/>
          <w:sz w:val="24"/>
          <w:szCs w:val="24"/>
        </w:rPr>
        <w:t xml:space="preserve"> is implemented </w:t>
      </w:r>
      <w:r w:rsidR="004A2889">
        <w:rPr>
          <w:rFonts w:ascii="Times New Roman" w:hAnsi="Times New Roman" w:cs="Times New Roman"/>
          <w:sz w:val="24"/>
          <w:szCs w:val="24"/>
        </w:rPr>
        <w:t xml:space="preserve">using </w:t>
      </w:r>
      <w:r w:rsidR="004A2889" w:rsidRPr="007647AC">
        <w:rPr>
          <w:rFonts w:ascii="Courier New" w:hAnsi="Courier New" w:cs="Courier New"/>
          <w:sz w:val="20"/>
          <w:szCs w:val="20"/>
        </w:rPr>
        <w:t>@EnableTransactionManagement</w:t>
      </w:r>
      <w:r w:rsidR="001B006E">
        <w:rPr>
          <w:rFonts w:ascii="Times New Roman" w:hAnsi="Times New Roman" w:cs="Times New Roman"/>
          <w:sz w:val="24"/>
          <w:szCs w:val="24"/>
        </w:rPr>
        <w:t xml:space="preserve"> S</w:t>
      </w:r>
      <w:r w:rsidR="004A2889">
        <w:rPr>
          <w:rFonts w:ascii="Times New Roman" w:hAnsi="Times New Roman" w:cs="Times New Roman"/>
          <w:sz w:val="24"/>
          <w:szCs w:val="24"/>
        </w:rPr>
        <w:t xml:space="preserve">pring annotation </w:t>
      </w:r>
      <w:r>
        <w:rPr>
          <w:rFonts w:ascii="Times New Roman" w:hAnsi="Times New Roman" w:cs="Times New Roman"/>
          <w:sz w:val="24"/>
          <w:szCs w:val="24"/>
        </w:rPr>
        <w:t>to achieve data integrity during database operation</w:t>
      </w:r>
      <w:r w:rsidR="004A2889">
        <w:rPr>
          <w:rFonts w:ascii="Times New Roman" w:hAnsi="Times New Roman" w:cs="Times New Roman"/>
          <w:sz w:val="24"/>
          <w:szCs w:val="24"/>
        </w:rPr>
        <w:t>. This annotation handles</w:t>
      </w:r>
      <w:r w:rsidR="00264DEC">
        <w:rPr>
          <w:rFonts w:ascii="Times New Roman" w:hAnsi="Times New Roman" w:cs="Times New Roman"/>
          <w:sz w:val="24"/>
          <w:szCs w:val="24"/>
        </w:rPr>
        <w:t xml:space="preserve"> the</w:t>
      </w:r>
      <w:r w:rsidR="004A2889">
        <w:rPr>
          <w:rFonts w:ascii="Times New Roman" w:hAnsi="Times New Roman" w:cs="Times New Roman"/>
          <w:sz w:val="24"/>
          <w:szCs w:val="24"/>
        </w:rPr>
        <w:t xml:space="preserve"> transaction lock for </w:t>
      </w:r>
      <w:r w:rsidR="00264DEC">
        <w:rPr>
          <w:rFonts w:ascii="Times New Roman" w:hAnsi="Times New Roman" w:cs="Times New Roman"/>
          <w:sz w:val="24"/>
          <w:szCs w:val="24"/>
        </w:rPr>
        <w:t xml:space="preserve">the </w:t>
      </w:r>
      <w:r w:rsidR="004A2889">
        <w:rPr>
          <w:rFonts w:ascii="Times New Roman" w:hAnsi="Times New Roman" w:cs="Times New Roman"/>
          <w:sz w:val="24"/>
          <w:szCs w:val="24"/>
        </w:rPr>
        <w:t>code that need</w:t>
      </w:r>
      <w:r w:rsidR="00264DEC">
        <w:rPr>
          <w:rFonts w:ascii="Times New Roman" w:hAnsi="Times New Roman" w:cs="Times New Roman"/>
          <w:sz w:val="24"/>
          <w:szCs w:val="24"/>
        </w:rPr>
        <w:t>s</w:t>
      </w:r>
      <w:r w:rsidR="004A2889">
        <w:rPr>
          <w:rFonts w:ascii="Times New Roman" w:hAnsi="Times New Roman" w:cs="Times New Roman"/>
          <w:sz w:val="24"/>
          <w:szCs w:val="24"/>
        </w:rPr>
        <w:t xml:space="preserve"> to be executed in a single transaction.</w:t>
      </w:r>
      <w:r w:rsidR="00612CF8">
        <w:rPr>
          <w:rFonts w:ascii="Times New Roman" w:hAnsi="Times New Roman" w:cs="Times New Roman"/>
          <w:sz w:val="24"/>
          <w:szCs w:val="24"/>
        </w:rPr>
        <w:t xml:space="preserve"> It manages the database session and handles repository bean mapping to execute database operations. </w:t>
      </w:r>
    </w:p>
    <w:p w14:paraId="02E3C848" w14:textId="3C74DAFC" w:rsidR="001755A9" w:rsidRPr="00150523" w:rsidRDefault="001755A9" w:rsidP="0054349B">
      <w:pPr>
        <w:spacing w:after="0" w:line="480" w:lineRule="auto"/>
        <w:ind w:firstLine="720"/>
        <w:rPr>
          <w:rFonts w:ascii="Times New Roman" w:hAnsi="Times New Roman" w:cs="Times New Roman"/>
          <w:sz w:val="24"/>
          <w:szCs w:val="24"/>
        </w:rPr>
      </w:pPr>
      <w:r w:rsidRPr="00954CC6">
        <w:rPr>
          <w:rFonts w:ascii="Times New Roman" w:hAnsi="Times New Roman" w:cs="Times New Roman"/>
          <w:sz w:val="24"/>
          <w:szCs w:val="24"/>
        </w:rPr>
        <w:t>Hibernate</w:t>
      </w:r>
      <w:r>
        <w:rPr>
          <w:rFonts w:ascii="Times New Roman" w:hAnsi="Times New Roman" w:cs="Times New Roman"/>
          <w:sz w:val="24"/>
          <w:szCs w:val="24"/>
        </w:rPr>
        <w:t xml:space="preserve"> is used for </w:t>
      </w:r>
      <w:r w:rsidR="00881FAC">
        <w:rPr>
          <w:rFonts w:ascii="Times New Roman" w:hAnsi="Times New Roman" w:cs="Times New Roman"/>
          <w:sz w:val="24"/>
          <w:szCs w:val="24"/>
        </w:rPr>
        <w:t>handling</w:t>
      </w:r>
      <w:r>
        <w:rPr>
          <w:rFonts w:ascii="Times New Roman" w:hAnsi="Times New Roman" w:cs="Times New Roman"/>
          <w:sz w:val="24"/>
          <w:szCs w:val="24"/>
        </w:rPr>
        <w:t xml:space="preserve"> database </w:t>
      </w:r>
      <w:r w:rsidR="00881FAC">
        <w:rPr>
          <w:rFonts w:ascii="Times New Roman" w:hAnsi="Times New Roman" w:cs="Times New Roman"/>
          <w:sz w:val="24"/>
          <w:szCs w:val="24"/>
        </w:rPr>
        <w:t>queries</w:t>
      </w:r>
      <w:r>
        <w:rPr>
          <w:rFonts w:ascii="Times New Roman" w:hAnsi="Times New Roman" w:cs="Times New Roman"/>
          <w:sz w:val="24"/>
          <w:szCs w:val="24"/>
        </w:rPr>
        <w:t xml:space="preserve">. </w:t>
      </w:r>
      <w:r w:rsidRPr="00DC0735">
        <w:rPr>
          <w:rFonts w:ascii="Times New Roman" w:hAnsi="Times New Roman" w:cs="Times New Roman"/>
          <w:sz w:val="24"/>
          <w:szCs w:val="24"/>
        </w:rPr>
        <w:t xml:space="preserve">The Hibernate </w:t>
      </w:r>
      <w:r w:rsidR="0098383E">
        <w:rPr>
          <w:rFonts w:ascii="Times New Roman" w:hAnsi="Times New Roman" w:cs="Times New Roman"/>
          <w:sz w:val="24"/>
          <w:szCs w:val="24"/>
        </w:rPr>
        <w:t>framework</w:t>
      </w:r>
      <w:r w:rsidR="00C271F6">
        <w:rPr>
          <w:rFonts w:ascii="Times New Roman" w:hAnsi="Times New Roman" w:cs="Times New Roman"/>
          <w:sz w:val="24"/>
          <w:szCs w:val="24"/>
        </w:rPr>
        <w:t xml:space="preserve"> provides various methods for </w:t>
      </w:r>
      <w:r w:rsidR="00090F71">
        <w:rPr>
          <w:rFonts w:ascii="Times New Roman" w:hAnsi="Times New Roman" w:cs="Times New Roman"/>
          <w:sz w:val="24"/>
          <w:szCs w:val="24"/>
        </w:rPr>
        <w:t>S</w:t>
      </w:r>
      <w:r w:rsidR="00C472B4">
        <w:rPr>
          <w:rFonts w:ascii="Times New Roman" w:hAnsi="Times New Roman" w:cs="Times New Roman"/>
          <w:sz w:val="24"/>
          <w:szCs w:val="24"/>
        </w:rPr>
        <w:t>elect</w:t>
      </w:r>
      <w:r w:rsidR="00090F71">
        <w:rPr>
          <w:rFonts w:ascii="Times New Roman" w:hAnsi="Times New Roman" w:cs="Times New Roman"/>
          <w:sz w:val="24"/>
          <w:szCs w:val="24"/>
        </w:rPr>
        <w:t>, I</w:t>
      </w:r>
      <w:r w:rsidR="00C472B4">
        <w:rPr>
          <w:rFonts w:ascii="Times New Roman" w:hAnsi="Times New Roman" w:cs="Times New Roman"/>
          <w:sz w:val="24"/>
          <w:szCs w:val="24"/>
        </w:rPr>
        <w:t>nsert</w:t>
      </w:r>
      <w:r w:rsidR="00090F71">
        <w:rPr>
          <w:rFonts w:ascii="Times New Roman" w:hAnsi="Times New Roman" w:cs="Times New Roman"/>
          <w:sz w:val="24"/>
          <w:szCs w:val="24"/>
        </w:rPr>
        <w:t>, U</w:t>
      </w:r>
      <w:r w:rsidR="00C472B4">
        <w:rPr>
          <w:rFonts w:ascii="Times New Roman" w:hAnsi="Times New Roman" w:cs="Times New Roman"/>
          <w:sz w:val="24"/>
          <w:szCs w:val="24"/>
        </w:rPr>
        <w:t>pdate</w:t>
      </w:r>
      <w:r w:rsidR="00090F71">
        <w:rPr>
          <w:rFonts w:ascii="Times New Roman" w:hAnsi="Times New Roman" w:cs="Times New Roman"/>
          <w:sz w:val="24"/>
          <w:szCs w:val="24"/>
        </w:rPr>
        <w:t>, and D</w:t>
      </w:r>
      <w:r w:rsidR="00C472B4">
        <w:rPr>
          <w:rFonts w:ascii="Times New Roman" w:hAnsi="Times New Roman" w:cs="Times New Roman"/>
          <w:sz w:val="24"/>
          <w:szCs w:val="24"/>
        </w:rPr>
        <w:t>elete</w:t>
      </w:r>
      <w:r w:rsidR="00090F71">
        <w:rPr>
          <w:rFonts w:ascii="Times New Roman" w:hAnsi="Times New Roman" w:cs="Times New Roman"/>
          <w:sz w:val="24"/>
          <w:szCs w:val="24"/>
        </w:rPr>
        <w:t xml:space="preserve"> </w:t>
      </w:r>
      <w:r w:rsidR="0043226C">
        <w:rPr>
          <w:rFonts w:ascii="Times New Roman" w:hAnsi="Times New Roman" w:cs="Times New Roman"/>
          <w:sz w:val="24"/>
          <w:szCs w:val="24"/>
        </w:rPr>
        <w:t xml:space="preserve">database </w:t>
      </w:r>
      <w:r w:rsidR="00C271F6">
        <w:rPr>
          <w:rFonts w:ascii="Times New Roman" w:hAnsi="Times New Roman" w:cs="Times New Roman"/>
          <w:sz w:val="24"/>
          <w:szCs w:val="24"/>
        </w:rPr>
        <w:t>operation</w:t>
      </w:r>
      <w:r w:rsidR="00741BE2">
        <w:rPr>
          <w:rFonts w:ascii="Times New Roman" w:hAnsi="Times New Roman" w:cs="Times New Roman"/>
          <w:sz w:val="24"/>
          <w:szCs w:val="24"/>
        </w:rPr>
        <w:t>s</w:t>
      </w:r>
      <w:r>
        <w:rPr>
          <w:rFonts w:ascii="Times New Roman" w:hAnsi="Times New Roman" w:cs="Times New Roman"/>
          <w:sz w:val="24"/>
          <w:szCs w:val="24"/>
        </w:rPr>
        <w:t>. There</w:t>
      </w:r>
      <w:r w:rsidR="0041131F">
        <w:rPr>
          <w:rFonts w:ascii="Times New Roman" w:hAnsi="Times New Roman" w:cs="Times New Roman"/>
          <w:sz w:val="24"/>
          <w:szCs w:val="24"/>
        </w:rPr>
        <w:t>fore</w:t>
      </w:r>
      <w:r>
        <w:rPr>
          <w:rFonts w:ascii="Times New Roman" w:hAnsi="Times New Roman" w:cs="Times New Roman"/>
          <w:sz w:val="24"/>
          <w:szCs w:val="24"/>
        </w:rPr>
        <w:t xml:space="preserve">, </w:t>
      </w:r>
      <w:r w:rsidR="0045449A">
        <w:rPr>
          <w:rFonts w:ascii="Times New Roman" w:hAnsi="Times New Roman" w:cs="Times New Roman"/>
          <w:sz w:val="24"/>
          <w:szCs w:val="24"/>
        </w:rPr>
        <w:t xml:space="preserve">the </w:t>
      </w:r>
      <w:r w:rsidR="006B320E">
        <w:rPr>
          <w:rFonts w:ascii="Times New Roman" w:hAnsi="Times New Roman" w:cs="Times New Roman"/>
          <w:sz w:val="24"/>
          <w:szCs w:val="24"/>
        </w:rPr>
        <w:t>use of H</w:t>
      </w:r>
      <w:r>
        <w:rPr>
          <w:rFonts w:ascii="Times New Roman" w:hAnsi="Times New Roman" w:cs="Times New Roman"/>
          <w:sz w:val="24"/>
          <w:szCs w:val="24"/>
        </w:rPr>
        <w:t xml:space="preserve">ibernate </w:t>
      </w:r>
      <w:r w:rsidR="002448EA">
        <w:rPr>
          <w:rFonts w:ascii="Times New Roman" w:hAnsi="Times New Roman" w:cs="Times New Roman"/>
          <w:sz w:val="24"/>
          <w:szCs w:val="24"/>
        </w:rPr>
        <w:t>framework</w:t>
      </w:r>
      <w:r w:rsidR="007735C2">
        <w:rPr>
          <w:rFonts w:ascii="Times New Roman" w:hAnsi="Times New Roman" w:cs="Times New Roman"/>
          <w:sz w:val="24"/>
          <w:szCs w:val="24"/>
        </w:rPr>
        <w:t xml:space="preserve"> methods </w:t>
      </w:r>
      <w:r>
        <w:rPr>
          <w:rFonts w:ascii="Times New Roman" w:hAnsi="Times New Roman" w:cs="Times New Roman"/>
          <w:sz w:val="24"/>
          <w:szCs w:val="24"/>
        </w:rPr>
        <w:t xml:space="preserve">greatly reduces the problem of writing complex queries and provides a simple interface for performing database operations. It also has the option for writing SQL queries by using </w:t>
      </w:r>
      <w:r w:rsidR="00E95687">
        <w:rPr>
          <w:rFonts w:ascii="Times New Roman" w:hAnsi="Times New Roman" w:cs="Times New Roman"/>
          <w:sz w:val="24"/>
          <w:szCs w:val="24"/>
        </w:rPr>
        <w:t>HQL</w:t>
      </w:r>
      <w:r>
        <w:rPr>
          <w:rFonts w:ascii="Times New Roman" w:hAnsi="Times New Roman" w:cs="Times New Roman"/>
          <w:sz w:val="24"/>
          <w:szCs w:val="24"/>
        </w:rPr>
        <w:t>.</w:t>
      </w:r>
      <w:r w:rsidR="00FA7E43">
        <w:rPr>
          <w:rFonts w:ascii="Times New Roman" w:hAnsi="Times New Roman" w:cs="Times New Roman"/>
          <w:sz w:val="24"/>
          <w:szCs w:val="24"/>
        </w:rPr>
        <w:t xml:space="preserve"> The m</w:t>
      </w:r>
      <w:r w:rsidR="00B9676A">
        <w:rPr>
          <w:rFonts w:ascii="Times New Roman" w:hAnsi="Times New Roman" w:cs="Times New Roman"/>
          <w:sz w:val="24"/>
          <w:szCs w:val="24"/>
        </w:rPr>
        <w:t xml:space="preserve">odel </w:t>
      </w:r>
      <w:r w:rsidR="00D43681">
        <w:rPr>
          <w:rFonts w:ascii="Times New Roman" w:hAnsi="Times New Roman" w:cs="Times New Roman"/>
          <w:sz w:val="24"/>
          <w:szCs w:val="24"/>
        </w:rPr>
        <w:t>classes</w:t>
      </w:r>
      <w:r w:rsidR="00B9676A">
        <w:rPr>
          <w:rFonts w:ascii="Times New Roman" w:hAnsi="Times New Roman" w:cs="Times New Roman"/>
          <w:sz w:val="24"/>
          <w:szCs w:val="24"/>
        </w:rPr>
        <w:t xml:space="preserve"> containing POJO</w:t>
      </w:r>
      <w:r w:rsidR="00D43681">
        <w:rPr>
          <w:rFonts w:ascii="Times New Roman" w:hAnsi="Times New Roman" w:cs="Times New Roman"/>
          <w:sz w:val="24"/>
          <w:szCs w:val="24"/>
        </w:rPr>
        <w:t xml:space="preserve"> are </w:t>
      </w:r>
      <w:r w:rsidR="00E16285">
        <w:rPr>
          <w:rFonts w:ascii="Times New Roman" w:hAnsi="Times New Roman" w:cs="Times New Roman"/>
          <w:sz w:val="24"/>
          <w:szCs w:val="24"/>
        </w:rPr>
        <w:t>created for data persistence,</w:t>
      </w:r>
      <w:r>
        <w:rPr>
          <w:rFonts w:ascii="Times New Roman" w:hAnsi="Times New Roman" w:cs="Times New Roman"/>
          <w:sz w:val="24"/>
          <w:szCs w:val="24"/>
        </w:rPr>
        <w:t xml:space="preserve"> </w:t>
      </w:r>
      <w:r w:rsidR="00E16285">
        <w:rPr>
          <w:rFonts w:ascii="Times New Roman" w:hAnsi="Times New Roman" w:cs="Times New Roman"/>
          <w:sz w:val="24"/>
          <w:szCs w:val="24"/>
        </w:rPr>
        <w:t xml:space="preserve">and </w:t>
      </w:r>
      <w:r w:rsidR="009B71A8">
        <w:rPr>
          <w:rFonts w:ascii="Times New Roman" w:hAnsi="Times New Roman" w:cs="Times New Roman"/>
          <w:sz w:val="24"/>
          <w:szCs w:val="24"/>
        </w:rPr>
        <w:t>H</w:t>
      </w:r>
      <w:r w:rsidR="00E16285">
        <w:rPr>
          <w:rFonts w:ascii="Times New Roman" w:hAnsi="Times New Roman" w:cs="Times New Roman"/>
          <w:sz w:val="24"/>
          <w:szCs w:val="24"/>
        </w:rPr>
        <w:t xml:space="preserve">ibernate ORM </w:t>
      </w:r>
      <w:r>
        <w:rPr>
          <w:rFonts w:ascii="Times New Roman" w:hAnsi="Times New Roman" w:cs="Times New Roman"/>
          <w:sz w:val="24"/>
          <w:szCs w:val="24"/>
        </w:rPr>
        <w:t>mapping between</w:t>
      </w:r>
      <w:r w:rsidR="00930EEB">
        <w:rPr>
          <w:rFonts w:ascii="Times New Roman" w:hAnsi="Times New Roman" w:cs="Times New Roman"/>
          <w:sz w:val="24"/>
          <w:szCs w:val="24"/>
        </w:rPr>
        <w:t xml:space="preserve"> database tables and Java class</w:t>
      </w:r>
      <w:r w:rsidR="00D12079">
        <w:rPr>
          <w:rFonts w:ascii="Times New Roman" w:hAnsi="Times New Roman" w:cs="Times New Roman"/>
          <w:sz w:val="24"/>
          <w:szCs w:val="24"/>
        </w:rPr>
        <w:t>.</w:t>
      </w:r>
    </w:p>
    <w:p w14:paraId="5C06BCCC" w14:textId="0F15D990" w:rsidR="002C5522" w:rsidRPr="00FE16C5" w:rsidRDefault="00313817" w:rsidP="0054349B">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The </w:t>
      </w:r>
      <w:r w:rsidR="00FE16C5" w:rsidRPr="00FE16C5">
        <w:rPr>
          <w:rFonts w:ascii="Times New Roman" w:hAnsi="Times New Roman" w:cs="Times New Roman"/>
          <w:b/>
          <w:sz w:val="24"/>
          <w:szCs w:val="24"/>
        </w:rPr>
        <w:t>View</w:t>
      </w:r>
    </w:p>
    <w:p w14:paraId="2B04C665" w14:textId="3AE89B0E" w:rsidR="00577E73" w:rsidRDefault="00661137" w:rsidP="007D3E4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v</w:t>
      </w:r>
      <w:r w:rsidR="00E05589">
        <w:rPr>
          <w:rFonts w:ascii="Times New Roman" w:hAnsi="Times New Roman" w:cs="Times New Roman"/>
          <w:sz w:val="24"/>
          <w:szCs w:val="24"/>
        </w:rPr>
        <w:t>iew contains</w:t>
      </w:r>
      <w:r w:rsidR="00FE16C5">
        <w:rPr>
          <w:rFonts w:ascii="Times New Roman" w:hAnsi="Times New Roman" w:cs="Times New Roman"/>
          <w:sz w:val="24"/>
          <w:szCs w:val="24"/>
        </w:rPr>
        <w:t xml:space="preserve"> the user interface or front-end </w:t>
      </w:r>
      <w:r w:rsidR="00363AA5">
        <w:rPr>
          <w:rFonts w:ascii="Times New Roman" w:hAnsi="Times New Roman" w:cs="Times New Roman"/>
          <w:sz w:val="24"/>
          <w:szCs w:val="24"/>
        </w:rPr>
        <w:t xml:space="preserve">web </w:t>
      </w:r>
      <w:r w:rsidR="00DE3C69">
        <w:rPr>
          <w:rFonts w:ascii="Times New Roman" w:hAnsi="Times New Roman" w:cs="Times New Roman"/>
          <w:sz w:val="24"/>
          <w:szCs w:val="24"/>
        </w:rPr>
        <w:t>pages</w:t>
      </w:r>
      <w:r w:rsidR="00FE16C5">
        <w:rPr>
          <w:rFonts w:ascii="Times New Roman" w:hAnsi="Times New Roman" w:cs="Times New Roman"/>
          <w:sz w:val="24"/>
          <w:szCs w:val="24"/>
        </w:rPr>
        <w:t xml:space="preserve"> of the application.</w:t>
      </w:r>
      <w:r w:rsidR="002C11D2">
        <w:rPr>
          <w:rFonts w:ascii="Times New Roman" w:hAnsi="Times New Roman" w:cs="Times New Roman"/>
          <w:sz w:val="24"/>
          <w:szCs w:val="24"/>
        </w:rPr>
        <w:t xml:space="preserve"> </w:t>
      </w:r>
      <w:r w:rsidR="002C7B93">
        <w:rPr>
          <w:rFonts w:ascii="Times New Roman" w:hAnsi="Times New Roman" w:cs="Times New Roman"/>
          <w:sz w:val="24"/>
          <w:szCs w:val="24"/>
        </w:rPr>
        <w:t>The v</w:t>
      </w:r>
      <w:r w:rsidR="002C11D2">
        <w:rPr>
          <w:rFonts w:ascii="Times New Roman" w:hAnsi="Times New Roman" w:cs="Times New Roman"/>
          <w:sz w:val="24"/>
          <w:szCs w:val="24"/>
        </w:rPr>
        <w:t xml:space="preserve">iew </w:t>
      </w:r>
      <w:r w:rsidR="006D26E9">
        <w:rPr>
          <w:rFonts w:ascii="Times New Roman" w:hAnsi="Times New Roman" w:cs="Times New Roman"/>
          <w:sz w:val="24"/>
          <w:szCs w:val="24"/>
        </w:rPr>
        <w:t>renders the data on webpage and handles formatting using styles. Travel Helper uses Java Server Pages</w:t>
      </w:r>
      <w:r w:rsidR="00D0004A">
        <w:rPr>
          <w:rFonts w:ascii="Times New Roman" w:hAnsi="Times New Roman" w:cs="Times New Roman"/>
          <w:sz w:val="24"/>
          <w:szCs w:val="24"/>
        </w:rPr>
        <w:t xml:space="preserve"> </w:t>
      </w:r>
      <w:r w:rsidR="006D26E9">
        <w:rPr>
          <w:rFonts w:ascii="Times New Roman" w:hAnsi="Times New Roman" w:cs="Times New Roman"/>
          <w:sz w:val="24"/>
          <w:szCs w:val="24"/>
        </w:rPr>
        <w:t xml:space="preserve">(JSP) to </w:t>
      </w:r>
      <w:r w:rsidR="000311D9">
        <w:rPr>
          <w:rFonts w:ascii="Times New Roman" w:hAnsi="Times New Roman" w:cs="Times New Roman"/>
          <w:sz w:val="24"/>
          <w:szCs w:val="24"/>
        </w:rPr>
        <w:t xml:space="preserve">display </w:t>
      </w:r>
      <w:r w:rsidR="006D26E9">
        <w:rPr>
          <w:rFonts w:ascii="Times New Roman" w:hAnsi="Times New Roman" w:cs="Times New Roman"/>
          <w:sz w:val="24"/>
          <w:szCs w:val="24"/>
        </w:rPr>
        <w:t>data</w:t>
      </w:r>
      <w:r w:rsidR="000311D9">
        <w:rPr>
          <w:rFonts w:ascii="Times New Roman" w:hAnsi="Times New Roman" w:cs="Times New Roman"/>
          <w:sz w:val="24"/>
          <w:szCs w:val="24"/>
        </w:rPr>
        <w:t xml:space="preserve"> on </w:t>
      </w:r>
      <w:r w:rsidR="00D0004A">
        <w:rPr>
          <w:rFonts w:ascii="Times New Roman" w:hAnsi="Times New Roman" w:cs="Times New Roman"/>
          <w:sz w:val="24"/>
          <w:szCs w:val="24"/>
        </w:rPr>
        <w:t xml:space="preserve">the </w:t>
      </w:r>
      <w:r w:rsidR="000311D9">
        <w:rPr>
          <w:rFonts w:ascii="Times New Roman" w:hAnsi="Times New Roman" w:cs="Times New Roman"/>
          <w:sz w:val="24"/>
          <w:szCs w:val="24"/>
        </w:rPr>
        <w:t>user interface</w:t>
      </w:r>
      <w:r w:rsidR="006D26E9">
        <w:rPr>
          <w:rFonts w:ascii="Times New Roman" w:hAnsi="Times New Roman" w:cs="Times New Roman"/>
          <w:sz w:val="24"/>
          <w:szCs w:val="24"/>
        </w:rPr>
        <w:t xml:space="preserve">. </w:t>
      </w:r>
      <w:r w:rsidR="00E87D33">
        <w:rPr>
          <w:rFonts w:ascii="Times New Roman" w:hAnsi="Times New Roman" w:cs="Times New Roman"/>
          <w:sz w:val="24"/>
          <w:szCs w:val="24"/>
        </w:rPr>
        <w:t>The content s</w:t>
      </w:r>
      <w:r w:rsidR="006D26E9">
        <w:rPr>
          <w:rFonts w:ascii="Times New Roman" w:hAnsi="Times New Roman" w:cs="Times New Roman"/>
          <w:sz w:val="24"/>
          <w:szCs w:val="24"/>
        </w:rPr>
        <w:t>tyling</w:t>
      </w:r>
      <w:r w:rsidR="007D52C9">
        <w:rPr>
          <w:rFonts w:ascii="Times New Roman" w:hAnsi="Times New Roman" w:cs="Times New Roman"/>
          <w:sz w:val="24"/>
          <w:szCs w:val="24"/>
        </w:rPr>
        <w:t xml:space="preserve"> and scripting</w:t>
      </w:r>
      <w:r w:rsidR="006D26E9">
        <w:rPr>
          <w:rFonts w:ascii="Times New Roman" w:hAnsi="Times New Roman" w:cs="Times New Roman"/>
          <w:sz w:val="24"/>
          <w:szCs w:val="24"/>
        </w:rPr>
        <w:t xml:space="preserve"> is handled by Bootstrap framework and front-end technologies such as CSS and </w:t>
      </w:r>
      <w:r w:rsidR="0052302D">
        <w:rPr>
          <w:rFonts w:ascii="Times New Roman" w:hAnsi="Times New Roman" w:cs="Times New Roman"/>
          <w:sz w:val="24"/>
          <w:szCs w:val="24"/>
        </w:rPr>
        <w:t>Javascript</w:t>
      </w:r>
      <w:r w:rsidR="006D26E9">
        <w:rPr>
          <w:rFonts w:ascii="Times New Roman" w:hAnsi="Times New Roman" w:cs="Times New Roman"/>
          <w:sz w:val="24"/>
          <w:szCs w:val="24"/>
        </w:rPr>
        <w:t>.</w:t>
      </w:r>
      <w:r w:rsidR="009267A5">
        <w:rPr>
          <w:rFonts w:ascii="Times New Roman" w:hAnsi="Times New Roman" w:cs="Times New Roman"/>
          <w:sz w:val="24"/>
          <w:szCs w:val="24"/>
        </w:rPr>
        <w:t xml:space="preserve"> </w:t>
      </w:r>
      <w:r w:rsidR="00EC0F7E">
        <w:rPr>
          <w:rFonts w:ascii="Times New Roman" w:hAnsi="Times New Roman" w:cs="Times New Roman"/>
          <w:sz w:val="24"/>
          <w:szCs w:val="24"/>
        </w:rPr>
        <w:t>The c</w:t>
      </w:r>
      <w:r w:rsidR="009267A5">
        <w:rPr>
          <w:rFonts w:ascii="Times New Roman" w:hAnsi="Times New Roman" w:cs="Times New Roman"/>
          <w:sz w:val="24"/>
          <w:szCs w:val="24"/>
        </w:rPr>
        <w:t>ontroller create</w:t>
      </w:r>
      <w:r w:rsidR="00EC0F7E">
        <w:rPr>
          <w:rFonts w:ascii="Times New Roman" w:hAnsi="Times New Roman" w:cs="Times New Roman"/>
          <w:sz w:val="24"/>
          <w:szCs w:val="24"/>
        </w:rPr>
        <w:t>s</w:t>
      </w:r>
      <w:r w:rsidR="009267A5">
        <w:rPr>
          <w:rFonts w:ascii="Times New Roman" w:hAnsi="Times New Roman" w:cs="Times New Roman"/>
          <w:sz w:val="24"/>
          <w:szCs w:val="24"/>
        </w:rPr>
        <w:t xml:space="preserve"> the ModelAndView object for the view and return</w:t>
      </w:r>
      <w:r w:rsidR="00A4284D">
        <w:rPr>
          <w:rFonts w:ascii="Times New Roman" w:hAnsi="Times New Roman" w:cs="Times New Roman"/>
          <w:sz w:val="24"/>
          <w:szCs w:val="24"/>
        </w:rPr>
        <w:t>s</w:t>
      </w:r>
      <w:r w:rsidR="009267A5">
        <w:rPr>
          <w:rFonts w:ascii="Times New Roman" w:hAnsi="Times New Roman" w:cs="Times New Roman"/>
          <w:sz w:val="24"/>
          <w:szCs w:val="24"/>
        </w:rPr>
        <w:t xml:space="preserve"> t</w:t>
      </w:r>
      <w:r w:rsidR="008F2DCC">
        <w:rPr>
          <w:rFonts w:ascii="Times New Roman" w:hAnsi="Times New Roman" w:cs="Times New Roman"/>
          <w:sz w:val="24"/>
          <w:szCs w:val="24"/>
        </w:rPr>
        <w:t xml:space="preserve">he name of </w:t>
      </w:r>
      <w:r w:rsidR="00A4284D">
        <w:rPr>
          <w:rFonts w:ascii="Times New Roman" w:hAnsi="Times New Roman" w:cs="Times New Roman"/>
          <w:sz w:val="24"/>
          <w:szCs w:val="24"/>
        </w:rPr>
        <w:t xml:space="preserve">the </w:t>
      </w:r>
      <w:r w:rsidR="008F2DCC">
        <w:rPr>
          <w:rFonts w:ascii="Times New Roman" w:hAnsi="Times New Roman" w:cs="Times New Roman"/>
          <w:sz w:val="24"/>
          <w:szCs w:val="24"/>
        </w:rPr>
        <w:t>view to ViewResolver</w:t>
      </w:r>
      <w:r w:rsidR="00577E73">
        <w:rPr>
          <w:rFonts w:ascii="Times New Roman" w:hAnsi="Times New Roman" w:cs="Times New Roman"/>
          <w:sz w:val="24"/>
          <w:szCs w:val="24"/>
        </w:rPr>
        <w:t>.</w:t>
      </w:r>
      <w:r w:rsidR="00B07469">
        <w:rPr>
          <w:rFonts w:ascii="Times New Roman" w:hAnsi="Times New Roman" w:cs="Times New Roman"/>
          <w:sz w:val="24"/>
          <w:szCs w:val="24"/>
        </w:rPr>
        <w:t xml:space="preserve"> </w:t>
      </w:r>
      <w:r w:rsidR="008F2DCC">
        <w:rPr>
          <w:rFonts w:ascii="Times New Roman" w:hAnsi="Times New Roman" w:cs="Times New Roman"/>
          <w:sz w:val="24"/>
          <w:szCs w:val="24"/>
        </w:rPr>
        <w:t>The following</w:t>
      </w:r>
      <w:r w:rsidR="00B07469">
        <w:rPr>
          <w:rFonts w:ascii="Times New Roman" w:hAnsi="Times New Roman" w:cs="Times New Roman"/>
          <w:sz w:val="24"/>
          <w:szCs w:val="24"/>
        </w:rPr>
        <w:t xml:space="preserve"> </w:t>
      </w:r>
      <w:r w:rsidR="008F2DCC">
        <w:rPr>
          <w:rFonts w:ascii="Times New Roman" w:hAnsi="Times New Roman" w:cs="Times New Roman"/>
          <w:sz w:val="24"/>
          <w:szCs w:val="24"/>
        </w:rPr>
        <w:t xml:space="preserve">code shows the </w:t>
      </w:r>
      <w:r w:rsidR="00B07469">
        <w:rPr>
          <w:rFonts w:ascii="Times New Roman" w:hAnsi="Times New Roman" w:cs="Times New Roman"/>
          <w:sz w:val="24"/>
          <w:szCs w:val="24"/>
        </w:rPr>
        <w:t xml:space="preserve">ViewResolver configuration in </w:t>
      </w:r>
      <w:r w:rsidR="0036250D">
        <w:rPr>
          <w:rFonts w:ascii="Times New Roman" w:hAnsi="Times New Roman" w:cs="Times New Roman"/>
          <w:sz w:val="24"/>
          <w:szCs w:val="24"/>
        </w:rPr>
        <w:t xml:space="preserve">the </w:t>
      </w:r>
      <w:r w:rsidR="00C305AB">
        <w:rPr>
          <w:rFonts w:ascii="Times New Roman" w:hAnsi="Times New Roman" w:cs="Times New Roman"/>
          <w:sz w:val="24"/>
          <w:szCs w:val="24"/>
        </w:rPr>
        <w:t>S</w:t>
      </w:r>
      <w:r w:rsidR="008F2DCC">
        <w:rPr>
          <w:rFonts w:ascii="Times New Roman" w:hAnsi="Times New Roman" w:cs="Times New Roman"/>
          <w:sz w:val="24"/>
          <w:szCs w:val="24"/>
        </w:rPr>
        <w:t xml:space="preserve">pring </w:t>
      </w:r>
      <w:r w:rsidR="00B07469">
        <w:rPr>
          <w:rFonts w:ascii="Times New Roman" w:hAnsi="Times New Roman" w:cs="Times New Roman"/>
          <w:sz w:val="24"/>
          <w:szCs w:val="24"/>
        </w:rPr>
        <w:t>configuration file.</w:t>
      </w:r>
    </w:p>
    <w:p w14:paraId="08912D66" w14:textId="77777777" w:rsidR="0041308D" w:rsidRDefault="0041308D" w:rsidP="007D3E49">
      <w:pPr>
        <w:spacing w:after="0" w:line="480" w:lineRule="auto"/>
        <w:ind w:firstLine="720"/>
        <w:rPr>
          <w:rFonts w:ascii="Times New Roman" w:hAnsi="Times New Roman" w:cs="Times New Roman"/>
          <w:sz w:val="24"/>
          <w:szCs w:val="24"/>
        </w:rPr>
      </w:pPr>
    </w:p>
    <w:p w14:paraId="2B797E75" w14:textId="77777777" w:rsidR="00B07469" w:rsidRPr="000B0AEE" w:rsidRDefault="00B07469" w:rsidP="007D3E49">
      <w:pPr>
        <w:spacing w:after="0" w:line="240" w:lineRule="auto"/>
        <w:rPr>
          <w:rFonts w:ascii="Courier New" w:hAnsi="Courier New" w:cs="Courier New"/>
          <w:sz w:val="20"/>
          <w:szCs w:val="20"/>
        </w:rPr>
      </w:pPr>
      <w:r w:rsidRPr="000B0AEE">
        <w:rPr>
          <w:rFonts w:ascii="Courier New" w:hAnsi="Courier New" w:cs="Courier New"/>
          <w:sz w:val="20"/>
          <w:szCs w:val="20"/>
        </w:rPr>
        <w:t>&lt;bean id="viewResolver" class="org.springframework.web.servlet.view.InternalResourceViewResolver"&gt;</w:t>
      </w:r>
    </w:p>
    <w:p w14:paraId="6EF5165C" w14:textId="03129AC6" w:rsidR="00B07469" w:rsidRPr="000B0AEE" w:rsidRDefault="00B07469" w:rsidP="00B07469">
      <w:pPr>
        <w:spacing w:after="0" w:line="240" w:lineRule="auto"/>
        <w:rPr>
          <w:rFonts w:ascii="Courier New" w:hAnsi="Courier New" w:cs="Courier New"/>
          <w:sz w:val="20"/>
          <w:szCs w:val="20"/>
        </w:rPr>
      </w:pPr>
      <w:r w:rsidRPr="000B0AEE">
        <w:rPr>
          <w:rFonts w:ascii="Courier New" w:hAnsi="Courier New" w:cs="Courier New"/>
          <w:sz w:val="20"/>
          <w:szCs w:val="20"/>
        </w:rPr>
        <w:tab/>
        <w:t>&lt;property name="prefix" value="/WEB-INF/jsp/" /&gt;</w:t>
      </w:r>
    </w:p>
    <w:p w14:paraId="4B67A8AE" w14:textId="7BC85D9E" w:rsidR="00B07469" w:rsidRPr="000B0AEE" w:rsidRDefault="00B07469" w:rsidP="00B07469">
      <w:pPr>
        <w:spacing w:after="0" w:line="240" w:lineRule="auto"/>
        <w:rPr>
          <w:rFonts w:ascii="Courier New" w:hAnsi="Courier New" w:cs="Courier New"/>
          <w:sz w:val="20"/>
          <w:szCs w:val="20"/>
        </w:rPr>
      </w:pPr>
      <w:r w:rsidRPr="000B0AEE">
        <w:rPr>
          <w:rFonts w:ascii="Courier New" w:hAnsi="Courier New" w:cs="Courier New"/>
          <w:sz w:val="20"/>
          <w:szCs w:val="20"/>
        </w:rPr>
        <w:tab/>
        <w:t>&lt;property name="suffix" value=".jsp" /&gt;</w:t>
      </w:r>
    </w:p>
    <w:p w14:paraId="0FAC812F" w14:textId="379F51EF" w:rsidR="00B07469" w:rsidRPr="000B0AEE" w:rsidRDefault="00B07469" w:rsidP="00B07469">
      <w:pPr>
        <w:spacing w:after="0" w:line="240" w:lineRule="auto"/>
        <w:rPr>
          <w:rFonts w:ascii="Courier New" w:hAnsi="Courier New" w:cs="Courier New"/>
          <w:sz w:val="20"/>
          <w:szCs w:val="20"/>
        </w:rPr>
      </w:pPr>
      <w:r w:rsidRPr="000B0AEE">
        <w:rPr>
          <w:rFonts w:ascii="Courier New" w:hAnsi="Courier New" w:cs="Courier New"/>
          <w:sz w:val="20"/>
          <w:szCs w:val="20"/>
        </w:rPr>
        <w:t>&lt;/bean&gt;</w:t>
      </w:r>
    </w:p>
    <w:p w14:paraId="76170813" w14:textId="6C9DC154" w:rsidR="007D3E49" w:rsidRDefault="007D3E49" w:rsidP="00B07469">
      <w:pPr>
        <w:spacing w:after="0" w:line="240" w:lineRule="auto"/>
        <w:rPr>
          <w:rFonts w:ascii="Times New Roman" w:hAnsi="Times New Roman" w:cs="Times New Roman"/>
          <w:i/>
          <w:sz w:val="24"/>
          <w:szCs w:val="24"/>
        </w:rPr>
      </w:pPr>
    </w:p>
    <w:p w14:paraId="7B0E9A3D" w14:textId="50C49741" w:rsidR="007D3E49" w:rsidRDefault="007D3E49" w:rsidP="0067618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prefix and suffix property are used to configure t</w:t>
      </w:r>
      <w:r w:rsidR="00A321FE">
        <w:rPr>
          <w:rFonts w:ascii="Times New Roman" w:hAnsi="Times New Roman" w:cs="Times New Roman"/>
          <w:sz w:val="24"/>
          <w:szCs w:val="24"/>
        </w:rPr>
        <w:t xml:space="preserve">he actual path of the web page. </w:t>
      </w:r>
      <w:r>
        <w:rPr>
          <w:rFonts w:ascii="Times New Roman" w:hAnsi="Times New Roman" w:cs="Times New Roman"/>
          <w:sz w:val="24"/>
          <w:szCs w:val="24"/>
        </w:rPr>
        <w:t xml:space="preserve">ViewResolver uses these properties to </w:t>
      </w:r>
      <w:r w:rsidR="00D12D63" w:rsidRPr="00D12D63">
        <w:rPr>
          <w:rFonts w:ascii="Times New Roman" w:hAnsi="Times New Roman" w:cs="Times New Roman"/>
          <w:sz w:val="24"/>
          <w:szCs w:val="24"/>
        </w:rPr>
        <w:t>display</w:t>
      </w:r>
      <w:r>
        <w:rPr>
          <w:rFonts w:ascii="Times New Roman" w:hAnsi="Times New Roman" w:cs="Times New Roman"/>
          <w:sz w:val="24"/>
          <w:szCs w:val="24"/>
        </w:rPr>
        <w:t xml:space="preserve"> the web page</w:t>
      </w:r>
      <w:r w:rsidR="00D12D63">
        <w:rPr>
          <w:rFonts w:ascii="Times New Roman" w:hAnsi="Times New Roman" w:cs="Times New Roman"/>
          <w:sz w:val="24"/>
          <w:szCs w:val="24"/>
        </w:rPr>
        <w:t xml:space="preserve"> in browser</w:t>
      </w:r>
      <w:r>
        <w:rPr>
          <w:rFonts w:ascii="Times New Roman" w:hAnsi="Times New Roman" w:cs="Times New Roman"/>
          <w:sz w:val="24"/>
          <w:szCs w:val="24"/>
        </w:rPr>
        <w:t xml:space="preserve"> from </w:t>
      </w:r>
      <w:r w:rsidR="00F53925">
        <w:rPr>
          <w:rFonts w:ascii="Times New Roman" w:hAnsi="Times New Roman" w:cs="Times New Roman"/>
          <w:sz w:val="24"/>
          <w:szCs w:val="24"/>
        </w:rPr>
        <w:t xml:space="preserve">the </w:t>
      </w:r>
      <w:r>
        <w:rPr>
          <w:rFonts w:ascii="Times New Roman" w:hAnsi="Times New Roman" w:cs="Times New Roman"/>
          <w:sz w:val="24"/>
          <w:szCs w:val="24"/>
        </w:rPr>
        <w:t>configured path.</w:t>
      </w:r>
    </w:p>
    <w:p w14:paraId="1D0A8060" w14:textId="480ABF27" w:rsidR="00FE449B" w:rsidRDefault="004A0A94" w:rsidP="00B54FCB">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The </w:t>
      </w:r>
      <w:r w:rsidR="00FE449B" w:rsidRPr="00FE449B">
        <w:rPr>
          <w:rFonts w:ascii="Times New Roman" w:hAnsi="Times New Roman" w:cs="Times New Roman"/>
          <w:b/>
          <w:sz w:val="24"/>
          <w:szCs w:val="24"/>
        </w:rPr>
        <w:t>Controller</w:t>
      </w:r>
    </w:p>
    <w:p w14:paraId="776B6BB7" w14:textId="5E8F7A85" w:rsidR="00D412D8" w:rsidRDefault="00B12379" w:rsidP="0003644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w:t>
      </w:r>
      <w:r w:rsidR="00081403">
        <w:rPr>
          <w:rFonts w:ascii="Times New Roman" w:hAnsi="Times New Roman" w:cs="Times New Roman"/>
          <w:sz w:val="24"/>
          <w:szCs w:val="24"/>
        </w:rPr>
        <w:t xml:space="preserve">ontroller is the </w:t>
      </w:r>
      <w:r w:rsidR="00B50E62">
        <w:rPr>
          <w:rFonts w:ascii="Times New Roman" w:hAnsi="Times New Roman" w:cs="Times New Roman"/>
          <w:sz w:val="24"/>
          <w:szCs w:val="24"/>
        </w:rPr>
        <w:t xml:space="preserve">first </w:t>
      </w:r>
      <w:r w:rsidR="00081403">
        <w:rPr>
          <w:rFonts w:ascii="Times New Roman" w:hAnsi="Times New Roman" w:cs="Times New Roman"/>
          <w:sz w:val="24"/>
          <w:szCs w:val="24"/>
        </w:rPr>
        <w:t xml:space="preserve">component </w:t>
      </w:r>
      <w:r w:rsidR="00607CA7">
        <w:rPr>
          <w:rFonts w:ascii="Times New Roman" w:hAnsi="Times New Roman" w:cs="Times New Roman"/>
          <w:sz w:val="24"/>
          <w:szCs w:val="24"/>
        </w:rPr>
        <w:t>that</w:t>
      </w:r>
      <w:r w:rsidR="00081403">
        <w:rPr>
          <w:rFonts w:ascii="Times New Roman" w:hAnsi="Times New Roman" w:cs="Times New Roman"/>
          <w:sz w:val="24"/>
          <w:szCs w:val="24"/>
        </w:rPr>
        <w:t xml:space="preserve"> </w:t>
      </w:r>
      <w:r w:rsidR="00694800">
        <w:rPr>
          <w:rFonts w:ascii="Times New Roman" w:hAnsi="Times New Roman" w:cs="Times New Roman"/>
          <w:sz w:val="24"/>
          <w:szCs w:val="24"/>
        </w:rPr>
        <w:t>receives</w:t>
      </w:r>
      <w:r w:rsidR="00081403">
        <w:rPr>
          <w:rFonts w:ascii="Times New Roman" w:hAnsi="Times New Roman" w:cs="Times New Roman"/>
          <w:sz w:val="24"/>
          <w:szCs w:val="24"/>
        </w:rPr>
        <w:t xml:space="preserve"> </w:t>
      </w:r>
      <w:r w:rsidR="00753259">
        <w:rPr>
          <w:rFonts w:ascii="Times New Roman" w:hAnsi="Times New Roman" w:cs="Times New Roman"/>
          <w:sz w:val="24"/>
          <w:szCs w:val="24"/>
        </w:rPr>
        <w:t>the user</w:t>
      </w:r>
      <w:r w:rsidR="00081403">
        <w:rPr>
          <w:rFonts w:ascii="Times New Roman" w:hAnsi="Times New Roman" w:cs="Times New Roman"/>
          <w:sz w:val="24"/>
          <w:szCs w:val="24"/>
        </w:rPr>
        <w:t xml:space="preserve"> </w:t>
      </w:r>
      <w:r w:rsidR="00B50E62" w:rsidRPr="000B0AEE">
        <w:rPr>
          <w:rFonts w:ascii="Times New Roman" w:hAnsi="Times New Roman" w:cs="Times New Roman"/>
          <w:sz w:val="24"/>
          <w:szCs w:val="24"/>
        </w:rPr>
        <w:t>request and</w:t>
      </w:r>
      <w:r w:rsidR="00B50E62" w:rsidRPr="00694800">
        <w:rPr>
          <w:rFonts w:ascii="Times New Roman" w:hAnsi="Times New Roman" w:cs="Times New Roman"/>
          <w:color w:val="4472C4" w:themeColor="accent5"/>
          <w:sz w:val="24"/>
          <w:szCs w:val="24"/>
        </w:rPr>
        <w:t xml:space="preserve"> </w:t>
      </w:r>
      <w:r w:rsidR="00694800">
        <w:rPr>
          <w:rFonts w:ascii="Times New Roman" w:hAnsi="Times New Roman" w:cs="Times New Roman"/>
          <w:sz w:val="24"/>
          <w:szCs w:val="24"/>
        </w:rPr>
        <w:t>handles the</w:t>
      </w:r>
      <w:r w:rsidR="00F04E62">
        <w:rPr>
          <w:rFonts w:ascii="Times New Roman" w:hAnsi="Times New Roman" w:cs="Times New Roman"/>
          <w:sz w:val="24"/>
          <w:szCs w:val="24"/>
        </w:rPr>
        <w:t xml:space="preserve"> flow of</w:t>
      </w:r>
      <w:r w:rsidR="00694800">
        <w:rPr>
          <w:rFonts w:ascii="Times New Roman" w:hAnsi="Times New Roman" w:cs="Times New Roman"/>
          <w:sz w:val="24"/>
          <w:szCs w:val="24"/>
        </w:rPr>
        <w:t xml:space="preserve"> control between</w:t>
      </w:r>
      <w:r w:rsidR="00C119D7">
        <w:rPr>
          <w:rFonts w:ascii="Times New Roman" w:hAnsi="Times New Roman" w:cs="Times New Roman"/>
          <w:sz w:val="24"/>
          <w:szCs w:val="24"/>
        </w:rPr>
        <w:t xml:space="preserve"> the</w:t>
      </w:r>
      <w:r w:rsidR="00694800">
        <w:rPr>
          <w:rFonts w:ascii="Times New Roman" w:hAnsi="Times New Roman" w:cs="Times New Roman"/>
          <w:sz w:val="24"/>
          <w:szCs w:val="24"/>
        </w:rPr>
        <w:t xml:space="preserve"> model and </w:t>
      </w:r>
      <w:r w:rsidR="00C119D7">
        <w:rPr>
          <w:rFonts w:ascii="Times New Roman" w:hAnsi="Times New Roman" w:cs="Times New Roman"/>
          <w:sz w:val="24"/>
          <w:szCs w:val="24"/>
        </w:rPr>
        <w:t xml:space="preserve">the </w:t>
      </w:r>
      <w:r w:rsidR="00694800">
        <w:rPr>
          <w:rFonts w:ascii="Times New Roman" w:hAnsi="Times New Roman" w:cs="Times New Roman"/>
          <w:sz w:val="24"/>
          <w:szCs w:val="24"/>
        </w:rPr>
        <w:t>view</w:t>
      </w:r>
      <w:r w:rsidR="00B50E62">
        <w:rPr>
          <w:rFonts w:ascii="Times New Roman" w:hAnsi="Times New Roman" w:cs="Times New Roman"/>
          <w:sz w:val="24"/>
          <w:szCs w:val="24"/>
        </w:rPr>
        <w:t xml:space="preserve">. </w:t>
      </w:r>
      <w:r w:rsidR="00CA3145" w:rsidRPr="00133A5C">
        <w:rPr>
          <w:rFonts w:ascii="Times New Roman" w:hAnsi="Times New Roman" w:cs="Times New Roman"/>
          <w:sz w:val="24"/>
          <w:szCs w:val="24"/>
        </w:rPr>
        <w:t>Spring detects the</w:t>
      </w:r>
      <w:r w:rsidR="00CA3145">
        <w:rPr>
          <w:rFonts w:ascii="Times New Roman" w:hAnsi="Times New Roman" w:cs="Times New Roman"/>
          <w:sz w:val="24"/>
          <w:szCs w:val="24"/>
        </w:rPr>
        <w:t xml:space="preserve"> </w:t>
      </w:r>
      <w:r w:rsidR="007E1F04">
        <w:rPr>
          <w:rFonts w:ascii="Times New Roman" w:hAnsi="Times New Roman" w:cs="Times New Roman"/>
          <w:sz w:val="24"/>
          <w:szCs w:val="24"/>
        </w:rPr>
        <w:t>c</w:t>
      </w:r>
      <w:r w:rsidR="00C71A41">
        <w:rPr>
          <w:rFonts w:ascii="Times New Roman" w:hAnsi="Times New Roman" w:cs="Times New Roman"/>
          <w:sz w:val="24"/>
          <w:szCs w:val="24"/>
        </w:rPr>
        <w:t>ontroller class us</w:t>
      </w:r>
      <w:r w:rsidR="00331DBE">
        <w:rPr>
          <w:rFonts w:ascii="Times New Roman" w:hAnsi="Times New Roman" w:cs="Times New Roman"/>
          <w:sz w:val="24"/>
          <w:szCs w:val="24"/>
        </w:rPr>
        <w:t>ing</w:t>
      </w:r>
      <w:r w:rsidR="00C71A41">
        <w:rPr>
          <w:rFonts w:ascii="Times New Roman" w:hAnsi="Times New Roman" w:cs="Times New Roman"/>
          <w:sz w:val="24"/>
          <w:szCs w:val="24"/>
        </w:rPr>
        <w:t xml:space="preserve"> </w:t>
      </w:r>
      <w:r w:rsidR="00C71A41" w:rsidRPr="008137F3">
        <w:rPr>
          <w:rFonts w:ascii="Courier New" w:hAnsi="Courier New" w:cs="Courier New"/>
          <w:sz w:val="20"/>
          <w:szCs w:val="20"/>
        </w:rPr>
        <w:t>@Controller</w:t>
      </w:r>
      <w:r w:rsidR="00607CA7">
        <w:rPr>
          <w:rFonts w:ascii="Times New Roman" w:hAnsi="Times New Roman" w:cs="Times New Roman"/>
          <w:sz w:val="24"/>
          <w:szCs w:val="24"/>
        </w:rPr>
        <w:t xml:space="preserve"> </w:t>
      </w:r>
      <w:r w:rsidR="00C71A41">
        <w:rPr>
          <w:rFonts w:ascii="Times New Roman" w:hAnsi="Times New Roman" w:cs="Times New Roman"/>
          <w:sz w:val="24"/>
          <w:szCs w:val="24"/>
        </w:rPr>
        <w:t>annotation.</w:t>
      </w:r>
      <w:r w:rsidR="00A64C45">
        <w:rPr>
          <w:rFonts w:ascii="Times New Roman" w:hAnsi="Times New Roman" w:cs="Times New Roman"/>
          <w:sz w:val="24"/>
          <w:szCs w:val="24"/>
        </w:rPr>
        <w:t xml:space="preserve"> </w:t>
      </w:r>
      <w:r w:rsidR="00756095">
        <w:rPr>
          <w:rFonts w:ascii="Times New Roman" w:hAnsi="Times New Roman" w:cs="Times New Roman"/>
          <w:sz w:val="24"/>
          <w:szCs w:val="24"/>
        </w:rPr>
        <w:t>The base package of the controller classes is configured in the Spring configuration file</w:t>
      </w:r>
      <w:r w:rsidR="00F86520">
        <w:rPr>
          <w:rFonts w:ascii="Times New Roman" w:hAnsi="Times New Roman" w:cs="Times New Roman"/>
          <w:sz w:val="24"/>
          <w:szCs w:val="24"/>
        </w:rPr>
        <w:t>.</w:t>
      </w:r>
      <w:r w:rsidR="00036440">
        <w:rPr>
          <w:rFonts w:ascii="Times New Roman" w:hAnsi="Times New Roman" w:cs="Times New Roman"/>
          <w:sz w:val="24"/>
          <w:szCs w:val="24"/>
        </w:rPr>
        <w:t xml:space="preserve"> </w:t>
      </w:r>
      <w:r w:rsidR="004865FB">
        <w:rPr>
          <w:rFonts w:ascii="Times New Roman" w:hAnsi="Times New Roman" w:cs="Times New Roman"/>
          <w:sz w:val="24"/>
          <w:szCs w:val="24"/>
        </w:rPr>
        <w:t xml:space="preserve">The following </w:t>
      </w:r>
      <w:r w:rsidR="00D412D8">
        <w:rPr>
          <w:rFonts w:ascii="Times New Roman" w:hAnsi="Times New Roman" w:cs="Times New Roman"/>
          <w:sz w:val="24"/>
          <w:szCs w:val="24"/>
        </w:rPr>
        <w:t xml:space="preserve">code snippet </w:t>
      </w:r>
      <w:r w:rsidR="00826049">
        <w:rPr>
          <w:rFonts w:ascii="Times New Roman" w:hAnsi="Times New Roman" w:cs="Times New Roman"/>
          <w:sz w:val="24"/>
          <w:szCs w:val="24"/>
        </w:rPr>
        <w:t xml:space="preserve">specifies the base package for </w:t>
      </w:r>
      <w:r w:rsidR="003131D3">
        <w:rPr>
          <w:rFonts w:ascii="Times New Roman" w:hAnsi="Times New Roman" w:cs="Times New Roman"/>
          <w:sz w:val="24"/>
          <w:szCs w:val="24"/>
        </w:rPr>
        <w:t xml:space="preserve">the </w:t>
      </w:r>
      <w:r w:rsidR="00826049">
        <w:rPr>
          <w:rFonts w:ascii="Times New Roman" w:hAnsi="Times New Roman" w:cs="Times New Roman"/>
          <w:sz w:val="24"/>
          <w:szCs w:val="24"/>
        </w:rPr>
        <w:t xml:space="preserve">controller </w:t>
      </w:r>
      <w:r w:rsidR="00D412D8">
        <w:rPr>
          <w:rFonts w:ascii="Times New Roman" w:hAnsi="Times New Roman" w:cs="Times New Roman"/>
          <w:sz w:val="24"/>
          <w:szCs w:val="24"/>
        </w:rPr>
        <w:t>in</w:t>
      </w:r>
      <w:r w:rsidR="003131D3">
        <w:rPr>
          <w:rFonts w:ascii="Times New Roman" w:hAnsi="Times New Roman" w:cs="Times New Roman"/>
          <w:sz w:val="24"/>
          <w:szCs w:val="24"/>
        </w:rPr>
        <w:t xml:space="preserve"> the</w:t>
      </w:r>
      <w:r w:rsidR="00D412D8">
        <w:rPr>
          <w:rFonts w:ascii="Times New Roman" w:hAnsi="Times New Roman" w:cs="Times New Roman"/>
          <w:sz w:val="24"/>
          <w:szCs w:val="24"/>
        </w:rPr>
        <w:t xml:space="preserve"> </w:t>
      </w:r>
      <w:r w:rsidR="003131D3">
        <w:rPr>
          <w:rFonts w:ascii="Times New Roman" w:hAnsi="Times New Roman" w:cs="Times New Roman"/>
          <w:sz w:val="24"/>
          <w:szCs w:val="24"/>
        </w:rPr>
        <w:t>S</w:t>
      </w:r>
      <w:r w:rsidR="00D412D8">
        <w:rPr>
          <w:rFonts w:ascii="Times New Roman" w:hAnsi="Times New Roman" w:cs="Times New Roman"/>
          <w:sz w:val="24"/>
          <w:szCs w:val="24"/>
        </w:rPr>
        <w:t>pring configuration file.</w:t>
      </w:r>
    </w:p>
    <w:p w14:paraId="705A55EC" w14:textId="042E87ED" w:rsidR="00D412D8" w:rsidRPr="00D412D8" w:rsidRDefault="00D412D8" w:rsidP="00D412D8">
      <w:pPr>
        <w:spacing w:after="0" w:line="480" w:lineRule="auto"/>
        <w:rPr>
          <w:rFonts w:ascii="Times New Roman" w:hAnsi="Times New Roman" w:cs="Times New Roman"/>
          <w:i/>
          <w:sz w:val="24"/>
          <w:szCs w:val="24"/>
        </w:rPr>
      </w:pPr>
      <w:r w:rsidRPr="00D412D8">
        <w:rPr>
          <w:rFonts w:ascii="Times New Roman" w:hAnsi="Times New Roman" w:cs="Times New Roman"/>
          <w:i/>
          <w:sz w:val="24"/>
          <w:szCs w:val="24"/>
        </w:rPr>
        <w:t>&lt;context:component-scan base-package="com.travelhelper.controller" /&gt;</w:t>
      </w:r>
    </w:p>
    <w:p w14:paraId="03A42C9C" w14:textId="2E1BE27A" w:rsidR="00036440" w:rsidRDefault="001C37AF" w:rsidP="0067618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following</w:t>
      </w:r>
      <w:r w:rsidR="00036440">
        <w:rPr>
          <w:rFonts w:ascii="Times New Roman" w:hAnsi="Times New Roman" w:cs="Times New Roman"/>
          <w:sz w:val="24"/>
          <w:szCs w:val="24"/>
        </w:rPr>
        <w:t xml:space="preserve"> code snippet </w:t>
      </w:r>
      <w:r>
        <w:rPr>
          <w:rFonts w:ascii="Times New Roman" w:hAnsi="Times New Roman" w:cs="Times New Roman"/>
          <w:sz w:val="24"/>
          <w:szCs w:val="24"/>
        </w:rPr>
        <w:t xml:space="preserve">of controller class shows the request mapping and </w:t>
      </w:r>
      <w:r w:rsidR="00B37CBF">
        <w:rPr>
          <w:rFonts w:ascii="Times New Roman" w:hAnsi="Times New Roman" w:cs="Times New Roman"/>
          <w:sz w:val="24"/>
          <w:szCs w:val="24"/>
        </w:rPr>
        <w:t xml:space="preserve">the </w:t>
      </w:r>
      <w:r>
        <w:rPr>
          <w:rFonts w:ascii="Times New Roman" w:hAnsi="Times New Roman" w:cs="Times New Roman"/>
          <w:sz w:val="24"/>
          <w:szCs w:val="24"/>
        </w:rPr>
        <w:t xml:space="preserve">method calls to </w:t>
      </w:r>
      <w:r w:rsidR="00B37CBF">
        <w:rPr>
          <w:rFonts w:ascii="Times New Roman" w:hAnsi="Times New Roman" w:cs="Times New Roman"/>
          <w:sz w:val="24"/>
          <w:szCs w:val="24"/>
        </w:rPr>
        <w:t xml:space="preserve">the </w:t>
      </w:r>
      <w:r>
        <w:rPr>
          <w:rFonts w:ascii="Times New Roman" w:hAnsi="Times New Roman" w:cs="Times New Roman"/>
          <w:sz w:val="24"/>
          <w:szCs w:val="24"/>
        </w:rPr>
        <w:t xml:space="preserve">model and </w:t>
      </w:r>
      <w:r w:rsidR="00B37CBF">
        <w:rPr>
          <w:rFonts w:ascii="Times New Roman" w:hAnsi="Times New Roman" w:cs="Times New Roman"/>
          <w:sz w:val="24"/>
          <w:szCs w:val="24"/>
        </w:rPr>
        <w:t xml:space="preserve">the </w:t>
      </w:r>
      <w:r>
        <w:rPr>
          <w:rFonts w:ascii="Times New Roman" w:hAnsi="Times New Roman" w:cs="Times New Roman"/>
          <w:sz w:val="24"/>
          <w:szCs w:val="24"/>
        </w:rPr>
        <w:t>view</w:t>
      </w:r>
      <w:r w:rsidR="00036440">
        <w:rPr>
          <w:rFonts w:ascii="Times New Roman" w:hAnsi="Times New Roman" w:cs="Times New Roman"/>
          <w:sz w:val="24"/>
          <w:szCs w:val="24"/>
        </w:rPr>
        <w:t>.</w:t>
      </w:r>
    </w:p>
    <w:p w14:paraId="29B831EF" w14:textId="1FEA9A85" w:rsidR="00036440" w:rsidRPr="002166E7" w:rsidRDefault="00036440" w:rsidP="00036440">
      <w:pPr>
        <w:spacing w:after="0" w:line="240" w:lineRule="auto"/>
        <w:rPr>
          <w:rFonts w:ascii="Courier New" w:hAnsi="Courier New" w:cs="Courier New"/>
          <w:sz w:val="20"/>
          <w:szCs w:val="20"/>
        </w:rPr>
      </w:pPr>
      <w:r w:rsidRPr="002166E7">
        <w:rPr>
          <w:rFonts w:ascii="Courier New" w:hAnsi="Courier New" w:cs="Courier New"/>
          <w:sz w:val="20"/>
          <w:szCs w:val="20"/>
        </w:rPr>
        <w:t>@RequestMapping("/signup</w:t>
      </w:r>
      <w:r w:rsidR="007067A8" w:rsidRPr="002166E7">
        <w:rPr>
          <w:rFonts w:ascii="Courier New" w:hAnsi="Courier New" w:cs="Courier New"/>
          <w:sz w:val="20"/>
          <w:szCs w:val="20"/>
        </w:rPr>
        <w:t>form</w:t>
      </w:r>
      <w:r w:rsidRPr="002166E7">
        <w:rPr>
          <w:rFonts w:ascii="Courier New" w:hAnsi="Courier New" w:cs="Courier New"/>
          <w:sz w:val="20"/>
          <w:szCs w:val="20"/>
        </w:rPr>
        <w:t>")</w:t>
      </w:r>
    </w:p>
    <w:p w14:paraId="1A606981" w14:textId="70BC3633" w:rsidR="00036440" w:rsidRPr="00592CB8" w:rsidRDefault="00036440" w:rsidP="00036440">
      <w:pPr>
        <w:spacing w:after="0" w:line="240" w:lineRule="auto"/>
        <w:rPr>
          <w:rFonts w:ascii="Courier New" w:hAnsi="Courier New" w:cs="Courier New"/>
          <w:sz w:val="20"/>
          <w:szCs w:val="20"/>
        </w:rPr>
      </w:pPr>
      <w:r w:rsidRPr="00592CB8">
        <w:rPr>
          <w:rFonts w:ascii="Courier New" w:hAnsi="Courier New" w:cs="Courier New"/>
          <w:sz w:val="20"/>
          <w:szCs w:val="20"/>
        </w:rPr>
        <w:t xml:space="preserve">public </w:t>
      </w:r>
      <w:r w:rsidR="00146FAC">
        <w:rPr>
          <w:rFonts w:ascii="Courier New" w:hAnsi="Courier New" w:cs="Courier New"/>
          <w:sz w:val="20"/>
          <w:szCs w:val="20"/>
        </w:rPr>
        <w:t>ModelAndView</w:t>
      </w:r>
      <w:r w:rsidRPr="00592CB8">
        <w:rPr>
          <w:rFonts w:ascii="Courier New" w:hAnsi="Courier New" w:cs="Courier New"/>
          <w:sz w:val="20"/>
          <w:szCs w:val="20"/>
        </w:rPr>
        <w:t xml:space="preserve"> processSignupForm(ModelMap model,UserProfile profile) {</w:t>
      </w:r>
    </w:p>
    <w:p w14:paraId="7FBC3EDE" w14:textId="45DEAECE" w:rsidR="00036440" w:rsidRPr="00592CB8" w:rsidRDefault="00796E68" w:rsidP="00796E68">
      <w:pPr>
        <w:spacing w:after="0" w:line="240" w:lineRule="auto"/>
        <w:rPr>
          <w:rFonts w:ascii="Courier New" w:hAnsi="Courier New" w:cs="Courier New"/>
          <w:sz w:val="20"/>
          <w:szCs w:val="20"/>
        </w:rPr>
      </w:pPr>
      <w:r w:rsidRPr="00592CB8">
        <w:rPr>
          <w:rFonts w:ascii="Courier New" w:hAnsi="Courier New" w:cs="Courier New"/>
          <w:sz w:val="20"/>
          <w:szCs w:val="20"/>
        </w:rPr>
        <w:t xml:space="preserve">    </w:t>
      </w:r>
      <w:r w:rsidR="00036440" w:rsidRPr="00592CB8">
        <w:rPr>
          <w:rFonts w:ascii="Courier New" w:hAnsi="Courier New" w:cs="Courier New"/>
          <w:sz w:val="20"/>
          <w:szCs w:val="20"/>
        </w:rPr>
        <w:t>int id = userProfileService.createNewUserProfile(profile);</w:t>
      </w:r>
    </w:p>
    <w:p w14:paraId="2C9B0FF1" w14:textId="676F6BAF" w:rsidR="00036440" w:rsidRPr="00592CB8" w:rsidRDefault="00796E68" w:rsidP="00796E68">
      <w:pPr>
        <w:spacing w:after="0" w:line="240" w:lineRule="auto"/>
        <w:rPr>
          <w:rFonts w:ascii="Courier New" w:hAnsi="Courier New" w:cs="Courier New"/>
          <w:sz w:val="20"/>
          <w:szCs w:val="20"/>
        </w:rPr>
      </w:pPr>
      <w:r w:rsidRPr="00592CB8">
        <w:rPr>
          <w:rFonts w:ascii="Courier New" w:hAnsi="Courier New" w:cs="Courier New"/>
          <w:sz w:val="20"/>
          <w:szCs w:val="20"/>
        </w:rPr>
        <w:t xml:space="preserve">    </w:t>
      </w:r>
      <w:r w:rsidR="00036440" w:rsidRPr="00592CB8">
        <w:rPr>
          <w:rFonts w:ascii="Courier New" w:hAnsi="Courier New" w:cs="Courier New"/>
          <w:sz w:val="20"/>
          <w:szCs w:val="20"/>
        </w:rPr>
        <w:t xml:space="preserve">return </w:t>
      </w:r>
      <w:r w:rsidR="00454791">
        <w:rPr>
          <w:rFonts w:ascii="Courier New" w:hAnsi="Courier New" w:cs="Courier New"/>
          <w:sz w:val="20"/>
          <w:szCs w:val="20"/>
        </w:rPr>
        <w:t>new ModelAndView(</w:t>
      </w:r>
      <w:r w:rsidR="00454791" w:rsidRPr="00592CB8">
        <w:rPr>
          <w:rFonts w:ascii="Courier New" w:hAnsi="Courier New" w:cs="Courier New"/>
          <w:sz w:val="20"/>
          <w:szCs w:val="20"/>
        </w:rPr>
        <w:t>"login"</w:t>
      </w:r>
      <w:r w:rsidR="00454791">
        <w:rPr>
          <w:rFonts w:ascii="Courier New" w:hAnsi="Courier New" w:cs="Courier New"/>
          <w:sz w:val="20"/>
          <w:szCs w:val="20"/>
        </w:rPr>
        <w:t>,</w:t>
      </w:r>
      <w:r w:rsidR="00454791" w:rsidRPr="00592CB8">
        <w:rPr>
          <w:rFonts w:ascii="Courier New" w:hAnsi="Courier New" w:cs="Courier New"/>
          <w:sz w:val="20"/>
          <w:szCs w:val="20"/>
        </w:rPr>
        <w:t>"successMessage"</w:t>
      </w:r>
      <w:r w:rsidR="00454791">
        <w:rPr>
          <w:rFonts w:ascii="Courier New" w:hAnsi="Courier New" w:cs="Courier New"/>
          <w:sz w:val="20"/>
          <w:szCs w:val="20"/>
        </w:rPr>
        <w:t xml:space="preserve">, </w:t>
      </w:r>
      <w:r w:rsidR="00454791" w:rsidRPr="00592CB8">
        <w:rPr>
          <w:rFonts w:ascii="Courier New" w:hAnsi="Courier New" w:cs="Courier New"/>
          <w:sz w:val="20"/>
          <w:szCs w:val="20"/>
        </w:rPr>
        <w:t>"</w:t>
      </w:r>
      <w:r w:rsidR="00454791">
        <w:rPr>
          <w:rFonts w:ascii="Courier New" w:hAnsi="Courier New" w:cs="Courier New"/>
          <w:sz w:val="20"/>
          <w:szCs w:val="20"/>
        </w:rPr>
        <w:t>Account Created</w:t>
      </w:r>
      <w:r w:rsidR="00454791" w:rsidRPr="00592CB8">
        <w:rPr>
          <w:rFonts w:ascii="Courier New" w:hAnsi="Courier New" w:cs="Courier New"/>
          <w:sz w:val="20"/>
          <w:szCs w:val="20"/>
        </w:rPr>
        <w:t>"</w:t>
      </w:r>
      <w:r w:rsidR="00454791">
        <w:rPr>
          <w:rFonts w:ascii="Courier New" w:hAnsi="Courier New" w:cs="Courier New"/>
          <w:sz w:val="20"/>
          <w:szCs w:val="20"/>
        </w:rPr>
        <w:t>)</w:t>
      </w:r>
      <w:r w:rsidR="00036440" w:rsidRPr="00592CB8">
        <w:rPr>
          <w:rFonts w:ascii="Courier New" w:hAnsi="Courier New" w:cs="Courier New"/>
          <w:sz w:val="20"/>
          <w:szCs w:val="20"/>
        </w:rPr>
        <w:t>;</w:t>
      </w:r>
    </w:p>
    <w:p w14:paraId="22B887A5" w14:textId="53BF648B" w:rsidR="00036440" w:rsidRPr="00592CB8" w:rsidRDefault="00036440" w:rsidP="00230BB0">
      <w:pPr>
        <w:spacing w:after="0" w:line="480" w:lineRule="auto"/>
        <w:rPr>
          <w:rFonts w:ascii="Courier New" w:hAnsi="Courier New" w:cs="Courier New"/>
          <w:sz w:val="20"/>
          <w:szCs w:val="20"/>
        </w:rPr>
      </w:pPr>
      <w:r w:rsidRPr="00592CB8">
        <w:rPr>
          <w:rFonts w:ascii="Courier New" w:hAnsi="Courier New" w:cs="Courier New"/>
          <w:sz w:val="20"/>
          <w:szCs w:val="20"/>
        </w:rPr>
        <w:t>}</w:t>
      </w:r>
    </w:p>
    <w:p w14:paraId="59AEB8E6" w14:textId="70D4F66F" w:rsidR="00F86520" w:rsidRDefault="00F86520" w:rsidP="00600D53">
      <w:pPr>
        <w:spacing w:after="0" w:line="480" w:lineRule="auto"/>
        <w:ind w:firstLine="720"/>
        <w:rPr>
          <w:rFonts w:ascii="Times New Roman" w:hAnsi="Times New Roman" w:cs="Times New Roman"/>
          <w:sz w:val="24"/>
          <w:szCs w:val="24"/>
        </w:rPr>
      </w:pPr>
      <w:r w:rsidRPr="008047AD">
        <w:rPr>
          <w:rFonts w:ascii="Courier New" w:hAnsi="Courier New" w:cs="Courier New"/>
          <w:sz w:val="20"/>
          <w:szCs w:val="20"/>
        </w:rPr>
        <w:t>@RequestMapping("/</w:t>
      </w:r>
      <w:r w:rsidR="00C20224" w:rsidRPr="008047AD">
        <w:rPr>
          <w:rFonts w:ascii="Courier New" w:hAnsi="Courier New" w:cs="Courier New"/>
          <w:sz w:val="20"/>
          <w:szCs w:val="20"/>
        </w:rPr>
        <w:t>signup</w:t>
      </w:r>
      <w:r w:rsidR="007067A8" w:rsidRPr="008047AD">
        <w:rPr>
          <w:rFonts w:ascii="Courier New" w:hAnsi="Courier New" w:cs="Courier New"/>
          <w:sz w:val="20"/>
          <w:szCs w:val="20"/>
        </w:rPr>
        <w:t>form</w:t>
      </w:r>
      <w:r w:rsidRPr="008047AD">
        <w:rPr>
          <w:rFonts w:ascii="Courier New" w:hAnsi="Courier New" w:cs="Courier New"/>
          <w:sz w:val="20"/>
          <w:szCs w:val="20"/>
        </w:rPr>
        <w:t>")</w:t>
      </w:r>
      <w:r w:rsidR="007067A8" w:rsidRPr="002166E7">
        <w:rPr>
          <w:rFonts w:ascii="Times New Roman" w:hAnsi="Times New Roman" w:cs="Times New Roman"/>
          <w:sz w:val="24"/>
          <w:szCs w:val="24"/>
        </w:rPr>
        <w:t xml:space="preserve"> </w:t>
      </w:r>
      <w:r w:rsidR="00450FB7">
        <w:rPr>
          <w:rFonts w:ascii="Times New Roman" w:hAnsi="Times New Roman" w:cs="Times New Roman"/>
          <w:sz w:val="24"/>
          <w:szCs w:val="24"/>
        </w:rPr>
        <w:t>S</w:t>
      </w:r>
      <w:r w:rsidR="007067A8">
        <w:rPr>
          <w:rFonts w:ascii="Times New Roman" w:hAnsi="Times New Roman" w:cs="Times New Roman"/>
          <w:sz w:val="24"/>
          <w:szCs w:val="24"/>
        </w:rPr>
        <w:t xml:space="preserve">pring annotation maps the request URI for </w:t>
      </w:r>
      <w:r w:rsidR="00A252DD">
        <w:rPr>
          <w:rFonts w:ascii="Times New Roman" w:hAnsi="Times New Roman" w:cs="Times New Roman"/>
          <w:sz w:val="24"/>
          <w:szCs w:val="24"/>
        </w:rPr>
        <w:t xml:space="preserve">the </w:t>
      </w:r>
      <w:r w:rsidR="007067A8">
        <w:rPr>
          <w:rFonts w:ascii="Times New Roman" w:hAnsi="Times New Roman" w:cs="Times New Roman"/>
          <w:sz w:val="24"/>
          <w:szCs w:val="24"/>
        </w:rPr>
        <w:t xml:space="preserve">signup form. </w:t>
      </w:r>
      <w:r w:rsidR="0010197C">
        <w:rPr>
          <w:rFonts w:ascii="Times New Roman" w:hAnsi="Times New Roman" w:cs="Times New Roman"/>
          <w:sz w:val="24"/>
          <w:szCs w:val="24"/>
        </w:rPr>
        <w:t>The m</w:t>
      </w:r>
      <w:r w:rsidR="007067A8">
        <w:rPr>
          <w:rFonts w:ascii="Times New Roman" w:hAnsi="Times New Roman" w:cs="Times New Roman"/>
          <w:sz w:val="24"/>
          <w:szCs w:val="24"/>
        </w:rPr>
        <w:t xml:space="preserve">odel class is executed using </w:t>
      </w:r>
      <w:r w:rsidR="007067A8" w:rsidRPr="00383826">
        <w:rPr>
          <w:rFonts w:ascii="Courier New" w:hAnsi="Courier New" w:cs="Courier New"/>
          <w:sz w:val="20"/>
          <w:szCs w:val="20"/>
        </w:rPr>
        <w:t>userProfileService</w:t>
      </w:r>
      <w:r w:rsidR="007067A8">
        <w:rPr>
          <w:rFonts w:ascii="Times New Roman" w:hAnsi="Times New Roman" w:cs="Times New Roman"/>
          <w:sz w:val="24"/>
          <w:szCs w:val="24"/>
        </w:rPr>
        <w:t xml:space="preserve"> reference</w:t>
      </w:r>
      <w:r w:rsidR="00E211A9">
        <w:rPr>
          <w:rFonts w:ascii="Times New Roman" w:hAnsi="Times New Roman" w:cs="Times New Roman"/>
          <w:sz w:val="24"/>
          <w:szCs w:val="24"/>
        </w:rPr>
        <w:t>,</w:t>
      </w:r>
      <w:r w:rsidR="007067A8">
        <w:rPr>
          <w:rFonts w:ascii="Times New Roman" w:hAnsi="Times New Roman" w:cs="Times New Roman"/>
          <w:sz w:val="24"/>
          <w:szCs w:val="24"/>
        </w:rPr>
        <w:t xml:space="preserve"> and </w:t>
      </w:r>
      <w:r w:rsidR="00E211A9">
        <w:rPr>
          <w:rFonts w:ascii="Times New Roman" w:hAnsi="Times New Roman" w:cs="Times New Roman"/>
          <w:sz w:val="24"/>
          <w:szCs w:val="24"/>
        </w:rPr>
        <w:t xml:space="preserve">the </w:t>
      </w:r>
      <w:r w:rsidR="007067A8">
        <w:rPr>
          <w:rFonts w:ascii="Times New Roman" w:hAnsi="Times New Roman" w:cs="Times New Roman"/>
          <w:sz w:val="24"/>
          <w:szCs w:val="24"/>
        </w:rPr>
        <w:t xml:space="preserve">object is initialized using </w:t>
      </w:r>
      <w:r w:rsidR="00383826">
        <w:rPr>
          <w:rFonts w:ascii="Times New Roman" w:hAnsi="Times New Roman" w:cs="Times New Roman"/>
          <w:sz w:val="24"/>
          <w:szCs w:val="24"/>
        </w:rPr>
        <w:t>DI</w:t>
      </w:r>
      <w:r w:rsidR="007067A8">
        <w:rPr>
          <w:rFonts w:ascii="Times New Roman" w:hAnsi="Times New Roman" w:cs="Times New Roman"/>
          <w:sz w:val="24"/>
          <w:szCs w:val="24"/>
        </w:rPr>
        <w:t xml:space="preserve">. </w:t>
      </w:r>
      <w:r w:rsidR="00216056" w:rsidRPr="007D201A">
        <w:rPr>
          <w:rFonts w:ascii="Courier New" w:hAnsi="Courier New" w:cs="Courier New"/>
          <w:sz w:val="20"/>
          <w:szCs w:val="20"/>
        </w:rPr>
        <w:t>createNewUserProfile(profile)</w:t>
      </w:r>
      <w:r w:rsidR="00216056">
        <w:rPr>
          <w:rFonts w:ascii="Times New Roman" w:hAnsi="Times New Roman" w:cs="Times New Roman"/>
          <w:sz w:val="24"/>
          <w:szCs w:val="24"/>
        </w:rPr>
        <w:t xml:space="preserve"> method executes the core logic for creating </w:t>
      </w:r>
      <w:r w:rsidR="00E211A9">
        <w:rPr>
          <w:rFonts w:ascii="Times New Roman" w:hAnsi="Times New Roman" w:cs="Times New Roman"/>
          <w:sz w:val="24"/>
          <w:szCs w:val="24"/>
        </w:rPr>
        <w:t xml:space="preserve">a </w:t>
      </w:r>
      <w:r w:rsidR="00216056">
        <w:rPr>
          <w:rFonts w:ascii="Times New Roman" w:hAnsi="Times New Roman" w:cs="Times New Roman"/>
          <w:sz w:val="24"/>
          <w:szCs w:val="24"/>
        </w:rPr>
        <w:t>new user profile and return</w:t>
      </w:r>
      <w:r w:rsidR="00700F79">
        <w:rPr>
          <w:rFonts w:ascii="Times New Roman" w:hAnsi="Times New Roman" w:cs="Times New Roman"/>
          <w:sz w:val="24"/>
          <w:szCs w:val="24"/>
        </w:rPr>
        <w:t>s</w:t>
      </w:r>
      <w:r w:rsidR="00216056">
        <w:rPr>
          <w:rFonts w:ascii="Times New Roman" w:hAnsi="Times New Roman" w:cs="Times New Roman"/>
          <w:sz w:val="24"/>
          <w:szCs w:val="24"/>
        </w:rPr>
        <w:t xml:space="preserve"> the </w:t>
      </w:r>
      <w:r w:rsidR="003858C3">
        <w:rPr>
          <w:rFonts w:ascii="Times New Roman" w:hAnsi="Times New Roman" w:cs="Times New Roman"/>
          <w:sz w:val="24"/>
          <w:szCs w:val="24"/>
        </w:rPr>
        <w:t xml:space="preserve">new record </w:t>
      </w:r>
      <w:r w:rsidR="00216056">
        <w:rPr>
          <w:rFonts w:ascii="Times New Roman" w:hAnsi="Times New Roman" w:cs="Times New Roman"/>
          <w:sz w:val="24"/>
          <w:szCs w:val="24"/>
        </w:rPr>
        <w:t>id</w:t>
      </w:r>
      <w:r w:rsidR="00D02820">
        <w:rPr>
          <w:rFonts w:ascii="Times New Roman" w:hAnsi="Times New Roman" w:cs="Times New Roman"/>
          <w:sz w:val="24"/>
          <w:szCs w:val="24"/>
        </w:rPr>
        <w:t>entifier</w:t>
      </w:r>
      <w:r w:rsidR="00216056">
        <w:rPr>
          <w:rFonts w:ascii="Times New Roman" w:hAnsi="Times New Roman" w:cs="Times New Roman"/>
          <w:sz w:val="24"/>
          <w:szCs w:val="24"/>
        </w:rPr>
        <w:t xml:space="preserve"> </w:t>
      </w:r>
      <w:r w:rsidR="003858C3">
        <w:rPr>
          <w:rFonts w:ascii="Times New Roman" w:hAnsi="Times New Roman" w:cs="Times New Roman"/>
          <w:sz w:val="24"/>
          <w:szCs w:val="24"/>
        </w:rPr>
        <w:t xml:space="preserve">created for </w:t>
      </w:r>
      <w:r w:rsidR="007804DA">
        <w:rPr>
          <w:rFonts w:ascii="Times New Roman" w:hAnsi="Times New Roman" w:cs="Times New Roman"/>
          <w:sz w:val="24"/>
          <w:szCs w:val="24"/>
        </w:rPr>
        <w:t xml:space="preserve">the </w:t>
      </w:r>
      <w:r w:rsidR="003858C3">
        <w:rPr>
          <w:rFonts w:ascii="Times New Roman" w:hAnsi="Times New Roman" w:cs="Times New Roman"/>
          <w:sz w:val="24"/>
          <w:szCs w:val="24"/>
        </w:rPr>
        <w:t>new profile</w:t>
      </w:r>
      <w:r w:rsidR="00216056">
        <w:rPr>
          <w:rFonts w:ascii="Times New Roman" w:hAnsi="Times New Roman" w:cs="Times New Roman"/>
          <w:sz w:val="24"/>
          <w:szCs w:val="24"/>
        </w:rPr>
        <w:t xml:space="preserve">. </w:t>
      </w:r>
      <w:r w:rsidR="00811DFE">
        <w:rPr>
          <w:rFonts w:ascii="Times New Roman" w:hAnsi="Times New Roman" w:cs="Times New Roman"/>
          <w:sz w:val="24"/>
          <w:szCs w:val="24"/>
        </w:rPr>
        <w:t>The c</w:t>
      </w:r>
      <w:r w:rsidR="00216056">
        <w:rPr>
          <w:rFonts w:ascii="Times New Roman" w:hAnsi="Times New Roman" w:cs="Times New Roman"/>
          <w:sz w:val="24"/>
          <w:szCs w:val="24"/>
        </w:rPr>
        <w:t>ontroller return</w:t>
      </w:r>
      <w:r w:rsidR="00325276">
        <w:rPr>
          <w:rFonts w:ascii="Times New Roman" w:hAnsi="Times New Roman" w:cs="Times New Roman"/>
          <w:sz w:val="24"/>
          <w:szCs w:val="24"/>
        </w:rPr>
        <w:t>s the ModelAndView object to ViewResolver</w:t>
      </w:r>
      <w:r w:rsidR="009D2EF9">
        <w:rPr>
          <w:rFonts w:ascii="Times New Roman" w:hAnsi="Times New Roman" w:cs="Times New Roman"/>
          <w:sz w:val="24"/>
          <w:szCs w:val="24"/>
        </w:rPr>
        <w:t>,</w:t>
      </w:r>
      <w:r w:rsidR="00325276">
        <w:rPr>
          <w:rFonts w:ascii="Times New Roman" w:hAnsi="Times New Roman" w:cs="Times New Roman"/>
          <w:sz w:val="24"/>
          <w:szCs w:val="24"/>
        </w:rPr>
        <w:t xml:space="preserve"> </w:t>
      </w:r>
      <w:r w:rsidR="009D2EF9">
        <w:rPr>
          <w:rFonts w:ascii="Times New Roman" w:hAnsi="Times New Roman" w:cs="Times New Roman"/>
          <w:sz w:val="24"/>
          <w:szCs w:val="24"/>
        </w:rPr>
        <w:t>which</w:t>
      </w:r>
      <w:r w:rsidR="00325276">
        <w:rPr>
          <w:rFonts w:ascii="Times New Roman" w:hAnsi="Times New Roman" w:cs="Times New Roman"/>
          <w:sz w:val="24"/>
          <w:szCs w:val="24"/>
        </w:rPr>
        <w:t xml:space="preserve"> render</w:t>
      </w:r>
      <w:r w:rsidR="009D2EF9">
        <w:rPr>
          <w:rFonts w:ascii="Times New Roman" w:hAnsi="Times New Roman" w:cs="Times New Roman"/>
          <w:sz w:val="24"/>
          <w:szCs w:val="24"/>
        </w:rPr>
        <w:t xml:space="preserve">s the </w:t>
      </w:r>
      <w:r w:rsidR="00325276">
        <w:rPr>
          <w:rFonts w:ascii="Times New Roman" w:hAnsi="Times New Roman" w:cs="Times New Roman"/>
          <w:sz w:val="24"/>
          <w:szCs w:val="24"/>
        </w:rPr>
        <w:t xml:space="preserve">login page </w:t>
      </w:r>
      <w:r w:rsidR="00FB4AF8">
        <w:rPr>
          <w:rFonts w:ascii="Times New Roman" w:hAnsi="Times New Roman" w:cs="Times New Roman"/>
          <w:sz w:val="24"/>
          <w:szCs w:val="24"/>
        </w:rPr>
        <w:t>and</w:t>
      </w:r>
      <w:r w:rsidR="00325276">
        <w:rPr>
          <w:rFonts w:ascii="Times New Roman" w:hAnsi="Times New Roman" w:cs="Times New Roman"/>
          <w:sz w:val="24"/>
          <w:szCs w:val="24"/>
        </w:rPr>
        <w:t xml:space="preserve"> display</w:t>
      </w:r>
      <w:r w:rsidR="00FB4AF8">
        <w:rPr>
          <w:rFonts w:ascii="Times New Roman" w:hAnsi="Times New Roman" w:cs="Times New Roman"/>
          <w:sz w:val="24"/>
          <w:szCs w:val="24"/>
        </w:rPr>
        <w:t>s the</w:t>
      </w:r>
      <w:r w:rsidR="00325276">
        <w:rPr>
          <w:rFonts w:ascii="Times New Roman" w:hAnsi="Times New Roman" w:cs="Times New Roman"/>
          <w:sz w:val="24"/>
          <w:szCs w:val="24"/>
        </w:rPr>
        <w:t xml:space="preserve"> confirmation</w:t>
      </w:r>
      <w:r w:rsidR="00216056">
        <w:rPr>
          <w:rFonts w:ascii="Times New Roman" w:hAnsi="Times New Roman" w:cs="Times New Roman"/>
          <w:sz w:val="24"/>
          <w:szCs w:val="24"/>
        </w:rPr>
        <w:t xml:space="preserve"> message.</w:t>
      </w:r>
    </w:p>
    <w:p w14:paraId="1F717FF9" w14:textId="4B620F72" w:rsidR="001C208C" w:rsidRDefault="001C208C" w:rsidP="001C208C">
      <w:pPr>
        <w:spacing w:after="0" w:line="480" w:lineRule="auto"/>
        <w:jc w:val="center"/>
        <w:rPr>
          <w:rFonts w:ascii="Times New Roman" w:hAnsi="Times New Roman" w:cs="Times New Roman"/>
          <w:b/>
          <w:sz w:val="24"/>
          <w:szCs w:val="24"/>
        </w:rPr>
      </w:pPr>
      <w:r w:rsidRPr="001C208C">
        <w:rPr>
          <w:rFonts w:ascii="Times New Roman" w:hAnsi="Times New Roman" w:cs="Times New Roman"/>
          <w:b/>
          <w:sz w:val="24"/>
          <w:szCs w:val="24"/>
        </w:rPr>
        <w:lastRenderedPageBreak/>
        <w:t>Javascript Promise Implementation</w:t>
      </w:r>
    </w:p>
    <w:p w14:paraId="56DF6379" w14:textId="5569CE1B" w:rsidR="007771FD" w:rsidRDefault="007771FD" w:rsidP="007771FD">
      <w:pPr>
        <w:spacing w:after="0" w:line="480" w:lineRule="auto"/>
        <w:rPr>
          <w:rFonts w:ascii="Times New Roman" w:hAnsi="Times New Roman" w:cs="Times New Roman"/>
          <w:sz w:val="24"/>
          <w:szCs w:val="24"/>
        </w:rPr>
      </w:pPr>
      <w:r>
        <w:rPr>
          <w:rFonts w:ascii="Times New Roman" w:hAnsi="Times New Roman" w:cs="Times New Roman"/>
          <w:b/>
          <w:sz w:val="24"/>
          <w:szCs w:val="24"/>
        </w:rPr>
        <w:tab/>
      </w:r>
      <w:r w:rsidRPr="00DE0F94">
        <w:rPr>
          <w:rFonts w:ascii="Times New Roman" w:hAnsi="Times New Roman" w:cs="Times New Roman"/>
          <w:sz w:val="24"/>
          <w:szCs w:val="24"/>
        </w:rPr>
        <w:t xml:space="preserve">The Javascript </w:t>
      </w:r>
      <w:r w:rsidR="00DE54E8">
        <w:rPr>
          <w:rFonts w:ascii="Times New Roman" w:hAnsi="Times New Roman" w:cs="Times New Roman"/>
          <w:sz w:val="24"/>
          <w:szCs w:val="24"/>
        </w:rPr>
        <w:t>P</w:t>
      </w:r>
      <w:r w:rsidRPr="00DE0F94">
        <w:rPr>
          <w:rFonts w:ascii="Times New Roman" w:hAnsi="Times New Roman" w:cs="Times New Roman"/>
          <w:sz w:val="24"/>
          <w:szCs w:val="24"/>
        </w:rPr>
        <w:t>romise is used to</w:t>
      </w:r>
      <w:r w:rsidR="001E7A71">
        <w:rPr>
          <w:rFonts w:ascii="Times New Roman" w:hAnsi="Times New Roman" w:cs="Times New Roman"/>
          <w:sz w:val="24"/>
          <w:szCs w:val="24"/>
        </w:rPr>
        <w:t xml:space="preserve"> synchronize </w:t>
      </w:r>
      <w:r w:rsidR="001568CE">
        <w:rPr>
          <w:rFonts w:ascii="Times New Roman" w:hAnsi="Times New Roman" w:cs="Times New Roman"/>
          <w:sz w:val="24"/>
          <w:szCs w:val="24"/>
        </w:rPr>
        <w:t xml:space="preserve">various </w:t>
      </w:r>
      <w:r w:rsidR="001E7A71">
        <w:rPr>
          <w:rFonts w:ascii="Times New Roman" w:hAnsi="Times New Roman" w:cs="Times New Roman"/>
          <w:sz w:val="24"/>
          <w:szCs w:val="24"/>
        </w:rPr>
        <w:t xml:space="preserve">asynchronous </w:t>
      </w:r>
      <w:r w:rsidR="00DE0F94">
        <w:rPr>
          <w:rFonts w:ascii="Times New Roman" w:hAnsi="Times New Roman" w:cs="Times New Roman"/>
          <w:sz w:val="24"/>
          <w:szCs w:val="24"/>
        </w:rPr>
        <w:t xml:space="preserve">REST </w:t>
      </w:r>
      <w:r w:rsidRPr="00DE0F94">
        <w:rPr>
          <w:rFonts w:ascii="Times New Roman" w:hAnsi="Times New Roman" w:cs="Times New Roman"/>
          <w:sz w:val="24"/>
          <w:szCs w:val="24"/>
        </w:rPr>
        <w:t xml:space="preserve">API </w:t>
      </w:r>
      <w:r w:rsidR="00DE0F94">
        <w:rPr>
          <w:rFonts w:ascii="Times New Roman" w:hAnsi="Times New Roman" w:cs="Times New Roman"/>
          <w:sz w:val="24"/>
          <w:szCs w:val="24"/>
        </w:rPr>
        <w:t xml:space="preserve">calls. </w:t>
      </w:r>
      <w:r w:rsidR="00DE0F94" w:rsidRPr="009E2D15">
        <w:rPr>
          <w:rFonts w:ascii="Times New Roman" w:hAnsi="Times New Roman" w:cs="Times New Roman"/>
          <w:sz w:val="24"/>
          <w:szCs w:val="24"/>
        </w:rPr>
        <w:t xml:space="preserve">Travel Helper </w:t>
      </w:r>
      <w:r w:rsidR="00D01597" w:rsidRPr="009E2D15">
        <w:rPr>
          <w:rFonts w:ascii="Times New Roman" w:hAnsi="Times New Roman" w:cs="Times New Roman"/>
          <w:sz w:val="24"/>
          <w:szCs w:val="24"/>
        </w:rPr>
        <w:t>is using</w:t>
      </w:r>
      <w:r w:rsidR="004E4517" w:rsidRPr="009E2D15">
        <w:rPr>
          <w:rFonts w:ascii="Times New Roman" w:hAnsi="Times New Roman" w:cs="Times New Roman"/>
          <w:sz w:val="24"/>
          <w:szCs w:val="24"/>
        </w:rPr>
        <w:t xml:space="preserve"> </w:t>
      </w:r>
      <w:r w:rsidR="00DE0F94" w:rsidRPr="009E2D15">
        <w:rPr>
          <w:rFonts w:ascii="Times New Roman" w:hAnsi="Times New Roman" w:cs="Times New Roman"/>
          <w:sz w:val="24"/>
          <w:szCs w:val="24"/>
        </w:rPr>
        <w:t>J</w:t>
      </w:r>
      <w:r w:rsidR="003A4422" w:rsidRPr="009E2D15">
        <w:rPr>
          <w:rFonts w:ascii="Times New Roman" w:hAnsi="Times New Roman" w:cs="Times New Roman"/>
          <w:sz w:val="24"/>
          <w:szCs w:val="24"/>
        </w:rPr>
        <w:t>avascript P</w:t>
      </w:r>
      <w:r w:rsidR="00E16717" w:rsidRPr="009E2D15">
        <w:rPr>
          <w:rFonts w:ascii="Times New Roman" w:hAnsi="Times New Roman" w:cs="Times New Roman"/>
          <w:sz w:val="24"/>
          <w:szCs w:val="24"/>
        </w:rPr>
        <w:t xml:space="preserve">romise to </w:t>
      </w:r>
      <w:r w:rsidR="003A4422" w:rsidRPr="009E2D15">
        <w:rPr>
          <w:rFonts w:ascii="Times New Roman" w:hAnsi="Times New Roman" w:cs="Times New Roman"/>
          <w:sz w:val="24"/>
          <w:szCs w:val="24"/>
        </w:rPr>
        <w:t xml:space="preserve">gather </w:t>
      </w:r>
      <w:r w:rsidR="00D01597" w:rsidRPr="009E2D15">
        <w:rPr>
          <w:rFonts w:ascii="Times New Roman" w:hAnsi="Times New Roman" w:cs="Times New Roman"/>
          <w:sz w:val="24"/>
          <w:szCs w:val="24"/>
        </w:rPr>
        <w:t xml:space="preserve">travel </w:t>
      </w:r>
      <w:r w:rsidR="003A4422" w:rsidRPr="009E2D15">
        <w:rPr>
          <w:rFonts w:ascii="Times New Roman" w:hAnsi="Times New Roman" w:cs="Times New Roman"/>
          <w:sz w:val="24"/>
          <w:szCs w:val="24"/>
        </w:rPr>
        <w:t xml:space="preserve">data from various </w:t>
      </w:r>
      <w:r w:rsidR="00822D4A" w:rsidRPr="009E2D15">
        <w:rPr>
          <w:rFonts w:ascii="Times New Roman" w:hAnsi="Times New Roman" w:cs="Times New Roman"/>
          <w:sz w:val="24"/>
          <w:szCs w:val="24"/>
        </w:rPr>
        <w:t>REST API</w:t>
      </w:r>
      <w:r w:rsidR="00D01597" w:rsidRPr="009E2D15">
        <w:rPr>
          <w:rFonts w:ascii="Times New Roman" w:hAnsi="Times New Roman" w:cs="Times New Roman"/>
          <w:sz w:val="24"/>
          <w:szCs w:val="24"/>
        </w:rPr>
        <w:t xml:space="preserve">s </w:t>
      </w:r>
      <w:r w:rsidR="003A4422" w:rsidRPr="009E2D15">
        <w:rPr>
          <w:rFonts w:ascii="Times New Roman" w:hAnsi="Times New Roman" w:cs="Times New Roman"/>
          <w:sz w:val="24"/>
          <w:szCs w:val="24"/>
        </w:rPr>
        <w:t xml:space="preserve">and build a single </w:t>
      </w:r>
      <w:r w:rsidR="00822D4A" w:rsidRPr="009E2D15">
        <w:rPr>
          <w:rFonts w:ascii="Times New Roman" w:hAnsi="Times New Roman" w:cs="Times New Roman"/>
          <w:sz w:val="24"/>
          <w:szCs w:val="24"/>
        </w:rPr>
        <w:t xml:space="preserve">data structure containing travel </w:t>
      </w:r>
      <w:r w:rsidR="002D5126" w:rsidRPr="009E2D15">
        <w:rPr>
          <w:rFonts w:ascii="Times New Roman" w:hAnsi="Times New Roman" w:cs="Times New Roman"/>
          <w:sz w:val="24"/>
          <w:szCs w:val="24"/>
        </w:rPr>
        <w:t>information</w:t>
      </w:r>
      <w:r w:rsidR="00DE0F94" w:rsidRPr="009E2D15">
        <w:rPr>
          <w:rFonts w:ascii="Times New Roman" w:hAnsi="Times New Roman" w:cs="Times New Roman"/>
          <w:sz w:val="24"/>
          <w:szCs w:val="24"/>
        </w:rPr>
        <w:t>.</w:t>
      </w:r>
      <w:r w:rsidR="00DE0F94">
        <w:rPr>
          <w:rFonts w:ascii="Times New Roman" w:hAnsi="Times New Roman" w:cs="Times New Roman"/>
          <w:sz w:val="24"/>
          <w:szCs w:val="24"/>
        </w:rPr>
        <w:t xml:space="preserve"> </w:t>
      </w:r>
      <w:r w:rsidR="00537AC0">
        <w:rPr>
          <w:rFonts w:ascii="Times New Roman" w:hAnsi="Times New Roman" w:cs="Times New Roman"/>
          <w:sz w:val="24"/>
          <w:szCs w:val="24"/>
        </w:rPr>
        <w:t xml:space="preserve">The </w:t>
      </w:r>
      <w:r w:rsidR="00DE0F94">
        <w:rPr>
          <w:rFonts w:ascii="Times New Roman" w:hAnsi="Times New Roman" w:cs="Times New Roman"/>
          <w:sz w:val="24"/>
          <w:szCs w:val="24"/>
        </w:rPr>
        <w:t xml:space="preserve">Travel Search </w:t>
      </w:r>
      <w:r w:rsidR="002839C7">
        <w:rPr>
          <w:rFonts w:ascii="Times New Roman" w:hAnsi="Times New Roman" w:cs="Times New Roman"/>
          <w:sz w:val="24"/>
          <w:szCs w:val="24"/>
        </w:rPr>
        <w:t>module makes asynchronous calls to</w:t>
      </w:r>
      <w:r w:rsidR="00E86B76">
        <w:rPr>
          <w:rFonts w:ascii="Times New Roman" w:hAnsi="Times New Roman" w:cs="Times New Roman"/>
          <w:sz w:val="24"/>
          <w:szCs w:val="24"/>
        </w:rPr>
        <w:t xml:space="preserve"> different</w:t>
      </w:r>
      <w:r w:rsidR="002839C7">
        <w:rPr>
          <w:rFonts w:ascii="Times New Roman" w:hAnsi="Times New Roman" w:cs="Times New Roman"/>
          <w:sz w:val="24"/>
          <w:szCs w:val="24"/>
        </w:rPr>
        <w:t xml:space="preserve"> </w:t>
      </w:r>
      <w:r w:rsidR="00DE0F94">
        <w:rPr>
          <w:rFonts w:ascii="Times New Roman" w:hAnsi="Times New Roman" w:cs="Times New Roman"/>
          <w:sz w:val="24"/>
          <w:szCs w:val="24"/>
        </w:rPr>
        <w:t>REST API</w:t>
      </w:r>
      <w:r w:rsidR="00E539F4">
        <w:rPr>
          <w:rFonts w:ascii="Times New Roman" w:hAnsi="Times New Roman" w:cs="Times New Roman"/>
          <w:sz w:val="24"/>
          <w:szCs w:val="24"/>
        </w:rPr>
        <w:t>s</w:t>
      </w:r>
      <w:r w:rsidR="00DE0F94">
        <w:rPr>
          <w:rFonts w:ascii="Times New Roman" w:hAnsi="Times New Roman" w:cs="Times New Roman"/>
          <w:sz w:val="24"/>
          <w:szCs w:val="24"/>
        </w:rPr>
        <w:t xml:space="preserve"> </w:t>
      </w:r>
      <w:r w:rsidR="00E539F4">
        <w:rPr>
          <w:rFonts w:ascii="Times New Roman" w:hAnsi="Times New Roman" w:cs="Times New Roman"/>
          <w:sz w:val="24"/>
          <w:szCs w:val="24"/>
        </w:rPr>
        <w:t>of</w:t>
      </w:r>
      <w:r w:rsidR="00DE0F94">
        <w:rPr>
          <w:rFonts w:ascii="Times New Roman" w:hAnsi="Times New Roman" w:cs="Times New Roman"/>
          <w:sz w:val="24"/>
          <w:szCs w:val="24"/>
        </w:rPr>
        <w:t xml:space="preserve"> Google, Uber, and Lyft. Some of the API calls are interdependent and </w:t>
      </w:r>
      <w:r w:rsidR="0009199C">
        <w:rPr>
          <w:rFonts w:ascii="Times New Roman" w:hAnsi="Times New Roman" w:cs="Times New Roman"/>
          <w:sz w:val="24"/>
          <w:szCs w:val="24"/>
        </w:rPr>
        <w:t>need</w:t>
      </w:r>
      <w:r w:rsidR="00DE0F94">
        <w:rPr>
          <w:rFonts w:ascii="Times New Roman" w:hAnsi="Times New Roman" w:cs="Times New Roman"/>
          <w:sz w:val="24"/>
          <w:szCs w:val="24"/>
        </w:rPr>
        <w:t xml:space="preserve"> data from </w:t>
      </w:r>
      <w:r w:rsidR="001C21D7">
        <w:rPr>
          <w:rFonts w:ascii="Times New Roman" w:hAnsi="Times New Roman" w:cs="Times New Roman"/>
          <w:sz w:val="24"/>
          <w:szCs w:val="24"/>
        </w:rPr>
        <w:t>another</w:t>
      </w:r>
      <w:r w:rsidR="00DE0F94">
        <w:rPr>
          <w:rFonts w:ascii="Times New Roman" w:hAnsi="Times New Roman" w:cs="Times New Roman"/>
          <w:sz w:val="24"/>
          <w:szCs w:val="24"/>
        </w:rPr>
        <w:t xml:space="preserve"> </w:t>
      </w:r>
      <w:r w:rsidR="00734598">
        <w:rPr>
          <w:rFonts w:ascii="Times New Roman" w:hAnsi="Times New Roman" w:cs="Times New Roman"/>
          <w:sz w:val="24"/>
          <w:szCs w:val="24"/>
        </w:rPr>
        <w:t xml:space="preserve">REST </w:t>
      </w:r>
      <w:r w:rsidR="00DE324F">
        <w:rPr>
          <w:rFonts w:ascii="Times New Roman" w:hAnsi="Times New Roman" w:cs="Times New Roman"/>
          <w:sz w:val="24"/>
          <w:szCs w:val="24"/>
        </w:rPr>
        <w:t>API to fetch more information</w:t>
      </w:r>
      <w:r w:rsidR="00E86B76">
        <w:rPr>
          <w:rFonts w:ascii="Times New Roman" w:hAnsi="Times New Roman" w:cs="Times New Roman"/>
          <w:sz w:val="24"/>
          <w:szCs w:val="24"/>
        </w:rPr>
        <w:t xml:space="preserve">. </w:t>
      </w:r>
      <w:r w:rsidR="00BD04CC">
        <w:rPr>
          <w:rFonts w:ascii="Times New Roman" w:hAnsi="Times New Roman" w:cs="Times New Roman"/>
          <w:sz w:val="24"/>
          <w:szCs w:val="24"/>
        </w:rPr>
        <w:t xml:space="preserve">Javascript </w:t>
      </w:r>
      <w:r w:rsidR="00537AC0">
        <w:rPr>
          <w:rFonts w:ascii="Times New Roman" w:hAnsi="Times New Roman" w:cs="Times New Roman"/>
          <w:sz w:val="24"/>
          <w:szCs w:val="24"/>
        </w:rPr>
        <w:t>P</w:t>
      </w:r>
      <w:r w:rsidR="00BD04CC">
        <w:rPr>
          <w:rFonts w:ascii="Times New Roman" w:hAnsi="Times New Roman" w:cs="Times New Roman"/>
          <w:sz w:val="24"/>
          <w:szCs w:val="24"/>
        </w:rPr>
        <w:t xml:space="preserve">romise </w:t>
      </w:r>
      <w:r w:rsidR="00D01597">
        <w:rPr>
          <w:rFonts w:ascii="Times New Roman" w:hAnsi="Times New Roman" w:cs="Times New Roman"/>
          <w:sz w:val="24"/>
          <w:szCs w:val="24"/>
        </w:rPr>
        <w:t>allows synchronization of dependent REST API calls by implementing Promise object</w:t>
      </w:r>
      <w:r w:rsidR="00E96B27">
        <w:rPr>
          <w:rFonts w:ascii="Times New Roman" w:hAnsi="Times New Roman" w:cs="Times New Roman"/>
          <w:sz w:val="24"/>
          <w:szCs w:val="24"/>
        </w:rPr>
        <w:t>.</w:t>
      </w:r>
      <w:r w:rsidR="00A6152B">
        <w:rPr>
          <w:rFonts w:ascii="Times New Roman" w:hAnsi="Times New Roman" w:cs="Times New Roman"/>
          <w:sz w:val="24"/>
          <w:szCs w:val="24"/>
        </w:rPr>
        <w:t xml:space="preserve"> </w:t>
      </w:r>
      <w:r w:rsidR="008F0C15">
        <w:rPr>
          <w:rFonts w:ascii="Times New Roman" w:hAnsi="Times New Roman" w:cs="Times New Roman"/>
          <w:sz w:val="24"/>
          <w:szCs w:val="24"/>
        </w:rPr>
        <w:t>The d</w:t>
      </w:r>
      <w:r w:rsidR="00A6152B">
        <w:rPr>
          <w:rFonts w:ascii="Times New Roman" w:hAnsi="Times New Roman" w:cs="Times New Roman"/>
          <w:sz w:val="24"/>
          <w:szCs w:val="24"/>
        </w:rPr>
        <w:t xml:space="preserve">ependent REST API calls are placed in “then” block, and it can only execute when Promise object is resolved. </w:t>
      </w:r>
      <w:r w:rsidR="00E96B27">
        <w:rPr>
          <w:rFonts w:ascii="Times New Roman" w:hAnsi="Times New Roman" w:cs="Times New Roman"/>
          <w:sz w:val="24"/>
          <w:szCs w:val="24"/>
        </w:rPr>
        <w:t>The following code snippet shows the implementati</w:t>
      </w:r>
      <w:r w:rsidR="00E638BB">
        <w:rPr>
          <w:rFonts w:ascii="Times New Roman" w:hAnsi="Times New Roman" w:cs="Times New Roman"/>
          <w:sz w:val="24"/>
          <w:szCs w:val="24"/>
        </w:rPr>
        <w:t>on of Javascript P</w:t>
      </w:r>
      <w:r w:rsidR="00E96B27">
        <w:rPr>
          <w:rFonts w:ascii="Times New Roman" w:hAnsi="Times New Roman" w:cs="Times New Roman"/>
          <w:sz w:val="24"/>
          <w:szCs w:val="24"/>
        </w:rPr>
        <w:t>romise</w:t>
      </w:r>
      <w:r w:rsidR="00F31576">
        <w:rPr>
          <w:rFonts w:ascii="Times New Roman" w:hAnsi="Times New Roman" w:cs="Times New Roman"/>
          <w:sz w:val="24"/>
          <w:szCs w:val="24"/>
        </w:rPr>
        <w:t>.</w:t>
      </w:r>
    </w:p>
    <w:p w14:paraId="58451B8C" w14:textId="77777777" w:rsidR="00F31576" w:rsidRPr="007F5923" w:rsidRDefault="00F31576" w:rsidP="00F31576">
      <w:pPr>
        <w:spacing w:after="0" w:line="240" w:lineRule="auto"/>
        <w:rPr>
          <w:rFonts w:ascii="Courier New" w:hAnsi="Courier New" w:cs="Courier New"/>
          <w:sz w:val="20"/>
          <w:szCs w:val="20"/>
        </w:rPr>
      </w:pPr>
      <w:r w:rsidRPr="007F5923">
        <w:rPr>
          <w:rFonts w:ascii="Courier New" w:hAnsi="Courier New" w:cs="Courier New"/>
          <w:sz w:val="20"/>
          <w:szCs w:val="20"/>
        </w:rPr>
        <w:t>Promise.all([distanceCalculationTransit(travelSearchDetailsJson),</w:t>
      </w:r>
    </w:p>
    <w:p w14:paraId="6E3EB54E" w14:textId="77777777" w:rsidR="00F31576" w:rsidRPr="007F5923" w:rsidRDefault="00F31576" w:rsidP="00F31576">
      <w:pPr>
        <w:spacing w:after="0" w:line="240" w:lineRule="auto"/>
        <w:rPr>
          <w:rFonts w:ascii="Courier New" w:hAnsi="Courier New" w:cs="Courier New"/>
          <w:sz w:val="20"/>
          <w:szCs w:val="20"/>
        </w:rPr>
      </w:pPr>
      <w:r w:rsidRPr="007F5923">
        <w:rPr>
          <w:rFonts w:ascii="Courier New" w:hAnsi="Courier New" w:cs="Courier New"/>
          <w:sz w:val="20"/>
          <w:szCs w:val="20"/>
        </w:rPr>
        <w:tab/>
        <w:t xml:space="preserve">             distanceCalculationDriving(travelSearchDetailsJson),</w:t>
      </w:r>
    </w:p>
    <w:p w14:paraId="76BE5D4E" w14:textId="77777777" w:rsidR="00F31576" w:rsidRPr="007F5923" w:rsidRDefault="00F31576" w:rsidP="00F31576">
      <w:pPr>
        <w:spacing w:after="0" w:line="240" w:lineRule="auto"/>
        <w:rPr>
          <w:rFonts w:ascii="Courier New" w:hAnsi="Courier New" w:cs="Courier New"/>
          <w:sz w:val="20"/>
          <w:szCs w:val="20"/>
        </w:rPr>
      </w:pPr>
      <w:r w:rsidRPr="007F5923">
        <w:rPr>
          <w:rFonts w:ascii="Courier New" w:hAnsi="Courier New" w:cs="Courier New"/>
          <w:sz w:val="20"/>
          <w:szCs w:val="20"/>
        </w:rPr>
        <w:tab/>
        <w:t xml:space="preserve">             distanceCalculationWalking(travelSearchDetailsJson),</w:t>
      </w:r>
    </w:p>
    <w:p w14:paraId="000E6FCD" w14:textId="77777777" w:rsidR="00F31576" w:rsidRPr="007F5923" w:rsidRDefault="00F31576" w:rsidP="00F31576">
      <w:pPr>
        <w:spacing w:after="0" w:line="240" w:lineRule="auto"/>
        <w:rPr>
          <w:rFonts w:ascii="Courier New" w:hAnsi="Courier New" w:cs="Courier New"/>
          <w:sz w:val="20"/>
          <w:szCs w:val="20"/>
        </w:rPr>
      </w:pPr>
      <w:r w:rsidRPr="007F5923">
        <w:rPr>
          <w:rFonts w:ascii="Courier New" w:hAnsi="Courier New" w:cs="Courier New"/>
          <w:sz w:val="20"/>
          <w:szCs w:val="20"/>
        </w:rPr>
        <w:tab/>
        <w:t xml:space="preserve">             distanceCalculationBicycling(travelSearchDetailsJson),</w:t>
      </w:r>
    </w:p>
    <w:p w14:paraId="1B132459" w14:textId="5AEF7EE7" w:rsidR="00F31576" w:rsidRPr="007F5923" w:rsidRDefault="00F31576" w:rsidP="00DF5F0A">
      <w:pPr>
        <w:spacing w:after="0" w:line="240" w:lineRule="auto"/>
        <w:rPr>
          <w:rFonts w:ascii="Courier New" w:hAnsi="Courier New" w:cs="Courier New"/>
          <w:sz w:val="20"/>
          <w:szCs w:val="20"/>
        </w:rPr>
      </w:pPr>
      <w:r w:rsidRPr="007F5923">
        <w:rPr>
          <w:rFonts w:ascii="Courier New" w:hAnsi="Courier New" w:cs="Courier New"/>
          <w:sz w:val="20"/>
          <w:szCs w:val="20"/>
        </w:rPr>
        <w:t>]).then(function(){</w:t>
      </w:r>
    </w:p>
    <w:p w14:paraId="0FE307C3" w14:textId="3566BB93" w:rsidR="00F31576" w:rsidRPr="007F5923" w:rsidRDefault="007F5923" w:rsidP="00DF5F0A">
      <w:pPr>
        <w:spacing w:after="0" w:line="240" w:lineRule="auto"/>
        <w:rPr>
          <w:rFonts w:ascii="Courier New" w:hAnsi="Courier New" w:cs="Courier New"/>
          <w:sz w:val="20"/>
          <w:szCs w:val="20"/>
        </w:rPr>
      </w:pPr>
      <w:r w:rsidRPr="007F5923">
        <w:rPr>
          <w:rFonts w:ascii="Courier New" w:hAnsi="Courier New" w:cs="Courier New"/>
          <w:sz w:val="20"/>
          <w:szCs w:val="20"/>
        </w:rPr>
        <w:tab/>
        <w:t xml:space="preserve"> </w:t>
      </w:r>
      <w:r w:rsidR="00F31576" w:rsidRPr="007F5923">
        <w:rPr>
          <w:rFonts w:ascii="Courier New" w:hAnsi="Courier New" w:cs="Courier New"/>
          <w:sz w:val="20"/>
          <w:szCs w:val="20"/>
        </w:rPr>
        <w:t>fetchRideEstimate(travelSearchDetailsJson);</w:t>
      </w:r>
    </w:p>
    <w:p w14:paraId="38552829" w14:textId="210BF6F1" w:rsidR="001D2B07" w:rsidRPr="007F5923" w:rsidRDefault="00F31576" w:rsidP="001D2B07">
      <w:pPr>
        <w:spacing w:after="0" w:line="240" w:lineRule="auto"/>
        <w:rPr>
          <w:rFonts w:ascii="Courier New" w:hAnsi="Courier New" w:cs="Courier New"/>
          <w:sz w:val="20"/>
          <w:szCs w:val="20"/>
        </w:rPr>
      </w:pPr>
      <w:r w:rsidRPr="007F5923">
        <w:rPr>
          <w:rFonts w:ascii="Courier New" w:hAnsi="Courier New" w:cs="Courier New"/>
          <w:sz w:val="20"/>
          <w:szCs w:val="20"/>
        </w:rPr>
        <w:t>}).</w:t>
      </w:r>
      <w:r w:rsidR="001D2B07" w:rsidRPr="007F5923">
        <w:rPr>
          <w:rFonts w:ascii="Courier New" w:hAnsi="Courier New" w:cs="Courier New"/>
          <w:sz w:val="20"/>
          <w:szCs w:val="20"/>
        </w:rPr>
        <w:t>then(function(){</w:t>
      </w:r>
    </w:p>
    <w:p w14:paraId="35F26FCE" w14:textId="5B804B16" w:rsidR="001D2B07" w:rsidRPr="007F5923" w:rsidRDefault="001D2B07" w:rsidP="001D2B07">
      <w:pPr>
        <w:spacing w:after="0" w:line="240" w:lineRule="auto"/>
        <w:rPr>
          <w:rFonts w:ascii="Courier New" w:hAnsi="Courier New" w:cs="Courier New"/>
          <w:sz w:val="20"/>
          <w:szCs w:val="20"/>
        </w:rPr>
      </w:pPr>
      <w:r w:rsidRPr="007F5923">
        <w:rPr>
          <w:rFonts w:ascii="Courier New" w:hAnsi="Courier New" w:cs="Courier New"/>
          <w:sz w:val="20"/>
          <w:szCs w:val="20"/>
        </w:rPr>
        <w:tab/>
        <w:t>setTimeout(function(){</w:t>
      </w:r>
    </w:p>
    <w:p w14:paraId="30B8138B" w14:textId="4F6E41C0" w:rsidR="001D2B07" w:rsidRPr="007F5923" w:rsidRDefault="007F5923" w:rsidP="001D2B07">
      <w:pPr>
        <w:spacing w:after="0" w:line="240" w:lineRule="auto"/>
        <w:rPr>
          <w:rFonts w:ascii="Courier New" w:hAnsi="Courier New" w:cs="Courier New"/>
          <w:sz w:val="20"/>
          <w:szCs w:val="20"/>
        </w:rPr>
      </w:pPr>
      <w:r w:rsidRPr="007F5923">
        <w:rPr>
          <w:rFonts w:ascii="Courier New" w:hAnsi="Courier New" w:cs="Courier New"/>
          <w:sz w:val="20"/>
          <w:szCs w:val="20"/>
        </w:rPr>
        <w:tab/>
        <w:t xml:space="preserve"> </w:t>
      </w:r>
      <w:r w:rsidRPr="007F5923">
        <w:rPr>
          <w:rFonts w:ascii="Courier New" w:hAnsi="Courier New" w:cs="Courier New"/>
          <w:sz w:val="20"/>
          <w:szCs w:val="20"/>
        </w:rPr>
        <w:tab/>
      </w:r>
      <w:r w:rsidR="001D2B07" w:rsidRPr="007F5923">
        <w:rPr>
          <w:rFonts w:ascii="Courier New" w:hAnsi="Courier New" w:cs="Courier New"/>
          <w:sz w:val="20"/>
          <w:szCs w:val="20"/>
        </w:rPr>
        <w:t>showTravelDetails(travelSearchDetailsJson);</w:t>
      </w:r>
    </w:p>
    <w:p w14:paraId="20D28FF1" w14:textId="365988B2" w:rsidR="001D2B07" w:rsidRPr="007F5923" w:rsidRDefault="001D2B07" w:rsidP="001D2B07">
      <w:pPr>
        <w:spacing w:after="0" w:line="240" w:lineRule="auto"/>
        <w:rPr>
          <w:rFonts w:ascii="Courier New" w:hAnsi="Courier New" w:cs="Courier New"/>
          <w:sz w:val="20"/>
          <w:szCs w:val="20"/>
        </w:rPr>
      </w:pPr>
      <w:r w:rsidRPr="007F5923">
        <w:rPr>
          <w:rFonts w:ascii="Courier New" w:hAnsi="Courier New" w:cs="Courier New"/>
          <w:sz w:val="20"/>
          <w:szCs w:val="20"/>
        </w:rPr>
        <w:t xml:space="preserve">            },15000);</w:t>
      </w:r>
    </w:p>
    <w:p w14:paraId="37C7E5C0" w14:textId="5CE84E5D" w:rsidR="00F31576" w:rsidRDefault="001D2B07" w:rsidP="001D2B07">
      <w:pPr>
        <w:spacing w:after="0" w:line="240" w:lineRule="auto"/>
        <w:rPr>
          <w:rFonts w:ascii="Courier New" w:hAnsi="Courier New" w:cs="Courier New"/>
          <w:sz w:val="20"/>
          <w:szCs w:val="20"/>
        </w:rPr>
      </w:pPr>
      <w:r w:rsidRPr="007F5923">
        <w:rPr>
          <w:rFonts w:ascii="Courier New" w:hAnsi="Courier New" w:cs="Courier New"/>
          <w:sz w:val="20"/>
          <w:szCs w:val="20"/>
        </w:rPr>
        <w:t>});</w:t>
      </w:r>
    </w:p>
    <w:p w14:paraId="57131D60" w14:textId="0AD254FC" w:rsidR="00033055" w:rsidRDefault="00033055" w:rsidP="001D2B07">
      <w:pPr>
        <w:spacing w:after="0" w:line="240" w:lineRule="auto"/>
        <w:rPr>
          <w:rFonts w:ascii="Courier New" w:hAnsi="Courier New" w:cs="Courier New"/>
          <w:sz w:val="20"/>
          <w:szCs w:val="20"/>
        </w:rPr>
      </w:pPr>
    </w:p>
    <w:p w14:paraId="4213055D" w14:textId="76DB4001" w:rsidR="00033055" w:rsidRDefault="009A313B" w:rsidP="00CB37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106FDA">
        <w:rPr>
          <w:rFonts w:ascii="Times New Roman" w:hAnsi="Times New Roman" w:cs="Times New Roman"/>
          <w:sz w:val="24"/>
          <w:szCs w:val="24"/>
        </w:rPr>
        <w:t xml:space="preserve">various methods </w:t>
      </w:r>
      <w:r w:rsidR="00AF33EC">
        <w:rPr>
          <w:rFonts w:ascii="Times New Roman" w:hAnsi="Times New Roman" w:cs="Times New Roman"/>
          <w:sz w:val="24"/>
          <w:szCs w:val="24"/>
        </w:rPr>
        <w:t xml:space="preserve">making </w:t>
      </w:r>
      <w:r w:rsidR="00033055" w:rsidRPr="00033055">
        <w:rPr>
          <w:rFonts w:ascii="Times New Roman" w:hAnsi="Times New Roman" w:cs="Times New Roman"/>
          <w:sz w:val="24"/>
          <w:szCs w:val="24"/>
        </w:rPr>
        <w:t xml:space="preserve">REST API </w:t>
      </w:r>
      <w:r w:rsidR="00AF33EC">
        <w:rPr>
          <w:rFonts w:ascii="Times New Roman" w:hAnsi="Times New Roman" w:cs="Times New Roman"/>
          <w:sz w:val="24"/>
          <w:szCs w:val="24"/>
        </w:rPr>
        <w:t xml:space="preserve">calls </w:t>
      </w:r>
      <w:r w:rsidR="00106FDA">
        <w:rPr>
          <w:rFonts w:ascii="Times New Roman" w:hAnsi="Times New Roman" w:cs="Times New Roman"/>
          <w:sz w:val="24"/>
          <w:szCs w:val="24"/>
        </w:rPr>
        <w:t>are</w:t>
      </w:r>
      <w:r w:rsidR="00033055" w:rsidRPr="00033055">
        <w:rPr>
          <w:rFonts w:ascii="Times New Roman" w:hAnsi="Times New Roman" w:cs="Times New Roman"/>
          <w:sz w:val="24"/>
          <w:szCs w:val="24"/>
        </w:rPr>
        <w:t xml:space="preserve"> </w:t>
      </w:r>
      <w:r>
        <w:rPr>
          <w:rFonts w:ascii="Times New Roman" w:hAnsi="Times New Roman" w:cs="Times New Roman"/>
          <w:sz w:val="24"/>
          <w:szCs w:val="24"/>
        </w:rPr>
        <w:t xml:space="preserve">placed </w:t>
      </w:r>
      <w:r w:rsidR="00033055" w:rsidRPr="00033055">
        <w:rPr>
          <w:rFonts w:ascii="Times New Roman" w:hAnsi="Times New Roman" w:cs="Times New Roman"/>
          <w:sz w:val="24"/>
          <w:szCs w:val="24"/>
        </w:rPr>
        <w:t>in</w:t>
      </w:r>
      <w:r w:rsidR="009F4143">
        <w:rPr>
          <w:rFonts w:ascii="Times New Roman" w:hAnsi="Times New Roman" w:cs="Times New Roman"/>
          <w:sz w:val="24"/>
          <w:szCs w:val="24"/>
        </w:rPr>
        <w:t xml:space="preserve">side </w:t>
      </w:r>
      <w:r w:rsidR="00593287" w:rsidRPr="005F52CE">
        <w:rPr>
          <w:rFonts w:ascii="Times New Roman" w:hAnsi="Times New Roman" w:cs="Times New Roman"/>
          <w:sz w:val="24"/>
          <w:szCs w:val="24"/>
        </w:rPr>
        <w:t>the</w:t>
      </w:r>
      <w:r w:rsidR="00593287">
        <w:rPr>
          <w:rFonts w:ascii="Courier New" w:hAnsi="Courier New" w:cs="Courier New"/>
          <w:sz w:val="20"/>
          <w:szCs w:val="20"/>
        </w:rPr>
        <w:t xml:space="preserve"> </w:t>
      </w:r>
      <w:r w:rsidR="00033055">
        <w:rPr>
          <w:rFonts w:ascii="Courier New" w:hAnsi="Courier New" w:cs="Courier New"/>
          <w:sz w:val="20"/>
          <w:szCs w:val="20"/>
        </w:rPr>
        <w:t>Promise.all()</w:t>
      </w:r>
      <w:r w:rsidR="00033055" w:rsidRPr="00033055">
        <w:rPr>
          <w:rFonts w:ascii="Times New Roman" w:hAnsi="Times New Roman" w:cs="Times New Roman"/>
          <w:sz w:val="24"/>
          <w:szCs w:val="24"/>
        </w:rPr>
        <w:t xml:space="preserve"> block.</w:t>
      </w:r>
      <w:r w:rsidR="00C1455C">
        <w:rPr>
          <w:rFonts w:ascii="Times New Roman" w:hAnsi="Times New Roman" w:cs="Times New Roman"/>
          <w:sz w:val="24"/>
          <w:szCs w:val="24"/>
        </w:rPr>
        <w:t xml:space="preserve"> </w:t>
      </w:r>
      <w:r w:rsidR="00547435">
        <w:rPr>
          <w:rFonts w:ascii="Times New Roman" w:hAnsi="Times New Roman" w:cs="Times New Roman"/>
          <w:sz w:val="24"/>
          <w:szCs w:val="24"/>
        </w:rPr>
        <w:t xml:space="preserve">Each </w:t>
      </w:r>
      <w:r w:rsidR="00311118">
        <w:rPr>
          <w:rFonts w:ascii="Times New Roman" w:hAnsi="Times New Roman" w:cs="Times New Roman"/>
          <w:sz w:val="24"/>
          <w:szCs w:val="24"/>
        </w:rPr>
        <w:t xml:space="preserve">method declares a Promise object before making a </w:t>
      </w:r>
      <w:r w:rsidR="00547435">
        <w:rPr>
          <w:rFonts w:ascii="Times New Roman" w:hAnsi="Times New Roman" w:cs="Times New Roman"/>
          <w:sz w:val="24"/>
          <w:szCs w:val="24"/>
        </w:rPr>
        <w:t xml:space="preserve">REST API </w:t>
      </w:r>
      <w:r w:rsidR="00311118">
        <w:rPr>
          <w:rFonts w:ascii="Times New Roman" w:hAnsi="Times New Roman" w:cs="Times New Roman"/>
          <w:sz w:val="24"/>
          <w:szCs w:val="24"/>
        </w:rPr>
        <w:t xml:space="preserve">call. Once the response is received from REST API, it resolves the Promise </w:t>
      </w:r>
      <w:r w:rsidR="002F17FD">
        <w:rPr>
          <w:rFonts w:ascii="Times New Roman" w:hAnsi="Times New Roman" w:cs="Times New Roman"/>
          <w:sz w:val="24"/>
          <w:szCs w:val="24"/>
        </w:rPr>
        <w:t>object</w:t>
      </w:r>
      <w:r w:rsidR="00C1455C">
        <w:rPr>
          <w:rFonts w:ascii="Times New Roman" w:hAnsi="Times New Roman" w:cs="Times New Roman"/>
          <w:sz w:val="24"/>
          <w:szCs w:val="24"/>
        </w:rPr>
        <w:t xml:space="preserve">. The </w:t>
      </w:r>
      <w:r w:rsidR="00880551">
        <w:rPr>
          <w:rFonts w:ascii="Times New Roman" w:hAnsi="Times New Roman" w:cs="Times New Roman"/>
          <w:sz w:val="24"/>
          <w:szCs w:val="24"/>
        </w:rPr>
        <w:t xml:space="preserve">following code snippet shows </w:t>
      </w:r>
      <w:r w:rsidR="00F85ED5">
        <w:rPr>
          <w:rFonts w:ascii="Times New Roman" w:hAnsi="Times New Roman" w:cs="Times New Roman"/>
          <w:sz w:val="24"/>
          <w:szCs w:val="24"/>
        </w:rPr>
        <w:t xml:space="preserve">the </w:t>
      </w:r>
      <w:r w:rsidR="00880551">
        <w:rPr>
          <w:rFonts w:ascii="Times New Roman" w:hAnsi="Times New Roman" w:cs="Times New Roman"/>
          <w:sz w:val="24"/>
          <w:szCs w:val="24"/>
        </w:rPr>
        <w:t xml:space="preserve">resolution of </w:t>
      </w:r>
      <w:r w:rsidR="00F85ED5">
        <w:rPr>
          <w:rFonts w:ascii="Times New Roman" w:hAnsi="Times New Roman" w:cs="Times New Roman"/>
          <w:sz w:val="24"/>
          <w:szCs w:val="24"/>
        </w:rPr>
        <w:t xml:space="preserve">the </w:t>
      </w:r>
      <w:r w:rsidR="00880551">
        <w:rPr>
          <w:rFonts w:ascii="Times New Roman" w:hAnsi="Times New Roman" w:cs="Times New Roman"/>
          <w:sz w:val="24"/>
          <w:szCs w:val="24"/>
        </w:rPr>
        <w:t>promise object.</w:t>
      </w:r>
    </w:p>
    <w:p w14:paraId="7887740A" w14:textId="77777777" w:rsidR="00880551" w:rsidRPr="00880551" w:rsidRDefault="00880551" w:rsidP="00880551">
      <w:pPr>
        <w:spacing w:after="0" w:line="240" w:lineRule="auto"/>
        <w:rPr>
          <w:rFonts w:ascii="Courier New" w:hAnsi="Courier New" w:cs="Courier New"/>
          <w:sz w:val="20"/>
          <w:szCs w:val="20"/>
        </w:rPr>
      </w:pPr>
      <w:r w:rsidRPr="00880551">
        <w:rPr>
          <w:rFonts w:ascii="Courier New" w:hAnsi="Courier New" w:cs="Courier New"/>
          <w:sz w:val="20"/>
          <w:szCs w:val="20"/>
        </w:rPr>
        <w:t>var distanceCalculationTransit = function(travelSearchDetailsJson){</w:t>
      </w:r>
    </w:p>
    <w:p w14:paraId="7F7B967F" w14:textId="672C2AA3" w:rsidR="00880551" w:rsidRPr="00880551" w:rsidRDefault="00207F00" w:rsidP="00880551">
      <w:pPr>
        <w:spacing w:after="0" w:line="240" w:lineRule="auto"/>
        <w:rPr>
          <w:rFonts w:ascii="Courier New" w:hAnsi="Courier New" w:cs="Courier New"/>
          <w:sz w:val="20"/>
          <w:szCs w:val="20"/>
        </w:rPr>
      </w:pPr>
      <w:r>
        <w:rPr>
          <w:rFonts w:ascii="Courier New" w:hAnsi="Courier New" w:cs="Courier New"/>
          <w:sz w:val="20"/>
          <w:szCs w:val="20"/>
        </w:rPr>
        <w:tab/>
      </w:r>
      <w:r w:rsidR="00880551" w:rsidRPr="00880551">
        <w:rPr>
          <w:rFonts w:ascii="Courier New" w:hAnsi="Courier New" w:cs="Courier New"/>
          <w:sz w:val="20"/>
          <w:szCs w:val="20"/>
        </w:rPr>
        <w:t>return new Promise(function(resolve,reject){</w:t>
      </w:r>
    </w:p>
    <w:p w14:paraId="43497182" w14:textId="309AC2F8" w:rsidR="00880551" w:rsidRPr="00880551" w:rsidRDefault="00880551" w:rsidP="00880551">
      <w:pPr>
        <w:spacing w:after="0" w:line="240" w:lineRule="auto"/>
        <w:rPr>
          <w:rFonts w:ascii="Courier New" w:hAnsi="Courier New" w:cs="Courier New"/>
          <w:sz w:val="20"/>
          <w:szCs w:val="20"/>
        </w:rPr>
      </w:pPr>
      <w:r w:rsidRPr="00880551">
        <w:rPr>
          <w:rFonts w:ascii="Courier New" w:hAnsi="Courier New" w:cs="Courier New"/>
          <w:sz w:val="20"/>
          <w:szCs w:val="20"/>
        </w:rPr>
        <w:tab/>
      </w:r>
      <w:r w:rsidR="00207F00">
        <w:rPr>
          <w:rFonts w:ascii="Courier New" w:hAnsi="Courier New" w:cs="Courier New"/>
          <w:sz w:val="20"/>
          <w:szCs w:val="20"/>
        </w:rPr>
        <w:tab/>
      </w:r>
      <w:r w:rsidRPr="00880551">
        <w:rPr>
          <w:rFonts w:ascii="Courier New" w:hAnsi="Courier New" w:cs="Courier New"/>
          <w:sz w:val="20"/>
          <w:szCs w:val="20"/>
        </w:rPr>
        <w:t>// Call to REST API</w:t>
      </w:r>
    </w:p>
    <w:p w14:paraId="73946D4D" w14:textId="5E2C72B2" w:rsidR="00880551" w:rsidRDefault="00880551" w:rsidP="00880551">
      <w:pPr>
        <w:spacing w:after="0" w:line="240" w:lineRule="auto"/>
        <w:rPr>
          <w:rFonts w:ascii="Courier New" w:hAnsi="Courier New" w:cs="Courier New"/>
          <w:sz w:val="20"/>
          <w:szCs w:val="20"/>
        </w:rPr>
      </w:pPr>
      <w:r w:rsidRPr="00880551">
        <w:rPr>
          <w:rFonts w:ascii="Courier New" w:hAnsi="Courier New" w:cs="Courier New"/>
          <w:sz w:val="20"/>
          <w:szCs w:val="20"/>
        </w:rPr>
        <w:tab/>
      </w:r>
      <w:r w:rsidR="00207F00">
        <w:rPr>
          <w:rFonts w:ascii="Courier New" w:hAnsi="Courier New" w:cs="Courier New"/>
          <w:sz w:val="20"/>
          <w:szCs w:val="20"/>
        </w:rPr>
        <w:tab/>
      </w:r>
      <w:r w:rsidRPr="00880551">
        <w:rPr>
          <w:rFonts w:ascii="Courier New" w:hAnsi="Courier New" w:cs="Courier New"/>
          <w:sz w:val="20"/>
          <w:szCs w:val="20"/>
        </w:rPr>
        <w:t>resolve();</w:t>
      </w:r>
    </w:p>
    <w:p w14:paraId="48A5B0D2" w14:textId="77441E04" w:rsidR="00207F00" w:rsidRPr="00880551" w:rsidRDefault="00207F00" w:rsidP="00880551">
      <w:pPr>
        <w:spacing w:after="0" w:line="240" w:lineRule="auto"/>
        <w:rPr>
          <w:rFonts w:ascii="Courier New" w:hAnsi="Courier New" w:cs="Courier New"/>
          <w:sz w:val="20"/>
          <w:szCs w:val="20"/>
        </w:rPr>
      </w:pPr>
      <w:r>
        <w:rPr>
          <w:rFonts w:ascii="Courier New" w:hAnsi="Courier New" w:cs="Courier New"/>
          <w:sz w:val="20"/>
          <w:szCs w:val="20"/>
        </w:rPr>
        <w:tab/>
        <w:t>});</w:t>
      </w:r>
    </w:p>
    <w:p w14:paraId="57E71EB6" w14:textId="20322473" w:rsidR="00880551" w:rsidRPr="00880551" w:rsidRDefault="00880551" w:rsidP="00880551">
      <w:pPr>
        <w:spacing w:after="0" w:line="240" w:lineRule="auto"/>
        <w:rPr>
          <w:rFonts w:ascii="Courier New" w:hAnsi="Courier New" w:cs="Courier New"/>
          <w:sz w:val="20"/>
          <w:szCs w:val="20"/>
        </w:rPr>
      </w:pPr>
      <w:r w:rsidRPr="00880551">
        <w:rPr>
          <w:rFonts w:ascii="Courier New" w:hAnsi="Courier New" w:cs="Courier New"/>
          <w:sz w:val="20"/>
          <w:szCs w:val="20"/>
        </w:rPr>
        <w:t>}</w:t>
      </w:r>
    </w:p>
    <w:p w14:paraId="0BF64491" w14:textId="2225C26F" w:rsidR="00A57E27" w:rsidRPr="00A57E27" w:rsidRDefault="00A57E27" w:rsidP="00602ECA">
      <w:pPr>
        <w:spacing w:after="0" w:line="480" w:lineRule="auto"/>
        <w:ind w:firstLine="720"/>
        <w:rPr>
          <w:rFonts w:ascii="Times New Roman" w:hAnsi="Times New Roman" w:cs="Times New Roman"/>
          <w:caps/>
          <w:sz w:val="24"/>
          <w:szCs w:val="24"/>
        </w:rPr>
      </w:pPr>
      <w:r>
        <w:rPr>
          <w:rFonts w:ascii="Times New Roman" w:hAnsi="Times New Roman" w:cs="Times New Roman"/>
          <w:sz w:val="24"/>
          <w:szCs w:val="24"/>
        </w:rPr>
        <w:t xml:space="preserve">After </w:t>
      </w:r>
      <w:r w:rsidR="00402D83">
        <w:rPr>
          <w:rFonts w:ascii="Times New Roman" w:hAnsi="Times New Roman" w:cs="Times New Roman"/>
          <w:sz w:val="24"/>
          <w:szCs w:val="24"/>
        </w:rPr>
        <w:t xml:space="preserve">the </w:t>
      </w:r>
      <w:r>
        <w:rPr>
          <w:rFonts w:ascii="Times New Roman" w:hAnsi="Times New Roman" w:cs="Times New Roman"/>
          <w:sz w:val="24"/>
          <w:szCs w:val="24"/>
        </w:rPr>
        <w:t xml:space="preserve">resolution of </w:t>
      </w:r>
      <w:r w:rsidR="00402D83">
        <w:rPr>
          <w:rFonts w:ascii="Times New Roman" w:hAnsi="Times New Roman" w:cs="Times New Roman"/>
          <w:sz w:val="24"/>
          <w:szCs w:val="24"/>
        </w:rPr>
        <w:t>P</w:t>
      </w:r>
      <w:r>
        <w:rPr>
          <w:rFonts w:ascii="Times New Roman" w:hAnsi="Times New Roman" w:cs="Times New Roman"/>
          <w:sz w:val="24"/>
          <w:szCs w:val="24"/>
        </w:rPr>
        <w:t>romise object</w:t>
      </w:r>
      <w:r w:rsidR="005F52CE">
        <w:rPr>
          <w:rFonts w:ascii="Times New Roman" w:hAnsi="Times New Roman" w:cs="Times New Roman"/>
          <w:sz w:val="24"/>
          <w:szCs w:val="24"/>
        </w:rPr>
        <w:t xml:space="preserve"> initialized by various methods in </w:t>
      </w:r>
      <w:r w:rsidR="005F52CE">
        <w:rPr>
          <w:rFonts w:ascii="Courier New" w:hAnsi="Courier New" w:cs="Courier New"/>
          <w:sz w:val="20"/>
          <w:szCs w:val="20"/>
        </w:rPr>
        <w:t>Promise.all()</w:t>
      </w:r>
      <w:r w:rsidR="005A2186" w:rsidRPr="005A2186">
        <w:rPr>
          <w:rFonts w:ascii="Times New Roman" w:hAnsi="Times New Roman" w:cs="Times New Roman"/>
          <w:sz w:val="24"/>
          <w:szCs w:val="24"/>
        </w:rPr>
        <w:t>block</w:t>
      </w:r>
      <w:r>
        <w:rPr>
          <w:rFonts w:ascii="Times New Roman" w:hAnsi="Times New Roman" w:cs="Times New Roman"/>
          <w:sz w:val="24"/>
          <w:szCs w:val="24"/>
        </w:rPr>
        <w:t xml:space="preserve">, </w:t>
      </w:r>
      <w:r w:rsidR="00BA41DA">
        <w:rPr>
          <w:rFonts w:ascii="Times New Roman" w:hAnsi="Times New Roman" w:cs="Times New Roman"/>
          <w:sz w:val="24"/>
          <w:szCs w:val="24"/>
        </w:rPr>
        <w:t xml:space="preserve">the </w:t>
      </w:r>
      <w:r w:rsidR="009F6676">
        <w:rPr>
          <w:rFonts w:ascii="Times New Roman" w:hAnsi="Times New Roman" w:cs="Times New Roman"/>
          <w:sz w:val="24"/>
          <w:szCs w:val="24"/>
        </w:rPr>
        <w:t xml:space="preserve">Javascript </w:t>
      </w:r>
      <w:r w:rsidR="00355FA8">
        <w:rPr>
          <w:rFonts w:ascii="Times New Roman" w:hAnsi="Times New Roman" w:cs="Times New Roman"/>
          <w:sz w:val="24"/>
          <w:szCs w:val="24"/>
        </w:rPr>
        <w:t>P</w:t>
      </w:r>
      <w:r w:rsidR="009F6676">
        <w:rPr>
          <w:rFonts w:ascii="Times New Roman" w:hAnsi="Times New Roman" w:cs="Times New Roman"/>
          <w:sz w:val="24"/>
          <w:szCs w:val="24"/>
        </w:rPr>
        <w:t>romise</w:t>
      </w:r>
      <w:r w:rsidR="003E32B9">
        <w:rPr>
          <w:rFonts w:ascii="Times New Roman" w:hAnsi="Times New Roman" w:cs="Times New Roman"/>
          <w:sz w:val="24"/>
          <w:szCs w:val="24"/>
        </w:rPr>
        <w:t xml:space="preserve"> passes the control to </w:t>
      </w:r>
      <w:r w:rsidR="003E32B9">
        <w:rPr>
          <w:rFonts w:ascii="Courier New" w:hAnsi="Courier New" w:cs="Courier New"/>
          <w:sz w:val="20"/>
          <w:szCs w:val="20"/>
        </w:rPr>
        <w:t>then</w:t>
      </w:r>
      <w:r w:rsidR="003E32B9" w:rsidRPr="00BA41DA">
        <w:rPr>
          <w:rFonts w:ascii="Courier New" w:hAnsi="Courier New" w:cs="Courier New"/>
          <w:sz w:val="20"/>
          <w:szCs w:val="20"/>
        </w:rPr>
        <w:t>()</w:t>
      </w:r>
      <w:r w:rsidR="003E32B9">
        <w:rPr>
          <w:rFonts w:ascii="Times New Roman" w:hAnsi="Times New Roman" w:cs="Times New Roman"/>
          <w:sz w:val="24"/>
          <w:szCs w:val="24"/>
        </w:rPr>
        <w:t xml:space="preserve"> block</w:t>
      </w:r>
      <w:r w:rsidR="00355FA8">
        <w:rPr>
          <w:rFonts w:ascii="Times New Roman" w:hAnsi="Times New Roman" w:cs="Times New Roman"/>
          <w:sz w:val="24"/>
          <w:szCs w:val="24"/>
        </w:rPr>
        <w:t>.</w:t>
      </w:r>
      <w:r w:rsidR="003E32B9">
        <w:rPr>
          <w:rFonts w:ascii="Times New Roman" w:hAnsi="Times New Roman" w:cs="Times New Roman"/>
          <w:sz w:val="24"/>
          <w:szCs w:val="24"/>
        </w:rPr>
        <w:t xml:space="preserve"> The </w:t>
      </w:r>
      <w:r w:rsidR="003E32B9">
        <w:rPr>
          <w:rFonts w:ascii="Courier New" w:hAnsi="Courier New" w:cs="Courier New"/>
          <w:sz w:val="20"/>
          <w:szCs w:val="20"/>
        </w:rPr>
        <w:t>then</w:t>
      </w:r>
      <w:r w:rsidR="003E32B9" w:rsidRPr="00BA41DA">
        <w:rPr>
          <w:rFonts w:ascii="Courier New" w:hAnsi="Courier New" w:cs="Courier New"/>
          <w:sz w:val="20"/>
          <w:szCs w:val="20"/>
        </w:rPr>
        <w:t>()</w:t>
      </w:r>
      <w:r w:rsidR="005A466B" w:rsidRPr="005A466B">
        <w:rPr>
          <w:rFonts w:ascii="Times New Roman" w:hAnsi="Times New Roman" w:cs="Times New Roman"/>
          <w:sz w:val="24"/>
          <w:szCs w:val="24"/>
        </w:rPr>
        <w:t>block</w:t>
      </w:r>
      <w:r w:rsidR="0024376A">
        <w:rPr>
          <w:rFonts w:ascii="Courier New" w:hAnsi="Courier New" w:cs="Courier New"/>
          <w:sz w:val="20"/>
          <w:szCs w:val="20"/>
        </w:rPr>
        <w:t xml:space="preserve"> </w:t>
      </w:r>
      <w:r w:rsidR="003E32B9" w:rsidRPr="003E32B9">
        <w:rPr>
          <w:rFonts w:ascii="Times New Roman" w:hAnsi="Times New Roman" w:cs="Times New Roman"/>
          <w:sz w:val="24"/>
          <w:szCs w:val="24"/>
        </w:rPr>
        <w:t xml:space="preserve">contains </w:t>
      </w:r>
      <w:r w:rsidR="001E4294">
        <w:rPr>
          <w:rFonts w:ascii="Times New Roman" w:hAnsi="Times New Roman" w:cs="Times New Roman"/>
          <w:sz w:val="24"/>
          <w:szCs w:val="24"/>
        </w:rPr>
        <w:t xml:space="preserve">the </w:t>
      </w:r>
      <w:r w:rsidR="003E32B9" w:rsidRPr="003E32B9">
        <w:rPr>
          <w:rFonts w:ascii="Times New Roman" w:hAnsi="Times New Roman" w:cs="Times New Roman"/>
          <w:sz w:val="24"/>
          <w:szCs w:val="24"/>
        </w:rPr>
        <w:t xml:space="preserve">methods </w:t>
      </w:r>
      <w:r w:rsidR="003E32B9">
        <w:rPr>
          <w:rFonts w:ascii="Times New Roman" w:hAnsi="Times New Roman" w:cs="Times New Roman"/>
          <w:sz w:val="24"/>
          <w:szCs w:val="24"/>
        </w:rPr>
        <w:t xml:space="preserve">that make REST API calls </w:t>
      </w:r>
      <w:r w:rsidR="005A466B">
        <w:rPr>
          <w:rFonts w:ascii="Times New Roman" w:hAnsi="Times New Roman" w:cs="Times New Roman"/>
          <w:sz w:val="24"/>
          <w:szCs w:val="24"/>
        </w:rPr>
        <w:t xml:space="preserve">using data returned by </w:t>
      </w:r>
      <w:r w:rsidR="00550898">
        <w:rPr>
          <w:rFonts w:ascii="Times New Roman" w:hAnsi="Times New Roman" w:cs="Times New Roman"/>
          <w:sz w:val="24"/>
          <w:szCs w:val="24"/>
        </w:rPr>
        <w:t xml:space="preserve">previous </w:t>
      </w:r>
      <w:r w:rsidR="005A466B">
        <w:rPr>
          <w:rFonts w:ascii="Times New Roman" w:hAnsi="Times New Roman" w:cs="Times New Roman"/>
          <w:sz w:val="24"/>
          <w:szCs w:val="24"/>
        </w:rPr>
        <w:lastRenderedPageBreak/>
        <w:t>services</w:t>
      </w:r>
      <w:r w:rsidR="00550898">
        <w:rPr>
          <w:rFonts w:ascii="Times New Roman" w:hAnsi="Times New Roman" w:cs="Times New Roman"/>
          <w:sz w:val="24"/>
          <w:szCs w:val="24"/>
        </w:rPr>
        <w:t>.</w:t>
      </w:r>
      <w:r w:rsidR="005A466B">
        <w:rPr>
          <w:rFonts w:ascii="Times New Roman" w:hAnsi="Times New Roman" w:cs="Times New Roman"/>
          <w:sz w:val="24"/>
          <w:szCs w:val="24"/>
        </w:rPr>
        <w:t xml:space="preserve"> </w:t>
      </w:r>
      <w:r w:rsidR="00355FA8">
        <w:rPr>
          <w:rFonts w:ascii="Times New Roman" w:hAnsi="Times New Roman" w:cs="Times New Roman"/>
          <w:sz w:val="24"/>
          <w:szCs w:val="24"/>
        </w:rPr>
        <w:t>Therefore, Javascript P</w:t>
      </w:r>
      <w:r w:rsidR="00BA41DA">
        <w:rPr>
          <w:rFonts w:ascii="Times New Roman" w:hAnsi="Times New Roman" w:cs="Times New Roman"/>
          <w:sz w:val="24"/>
          <w:szCs w:val="24"/>
        </w:rPr>
        <w:t xml:space="preserve">romise </w:t>
      </w:r>
      <w:r w:rsidR="00550898">
        <w:rPr>
          <w:rFonts w:ascii="Times New Roman" w:hAnsi="Times New Roman" w:cs="Times New Roman"/>
          <w:sz w:val="24"/>
          <w:szCs w:val="24"/>
        </w:rPr>
        <w:t>creates an environment for synchronous execution of dependent asynchronous REST API using Promise object.</w:t>
      </w:r>
    </w:p>
    <w:p w14:paraId="6163CFF2" w14:textId="66E520B9" w:rsidR="00757E8E" w:rsidRPr="00757E8E" w:rsidRDefault="00757E8E" w:rsidP="00600D53">
      <w:pPr>
        <w:spacing w:after="0" w:line="480" w:lineRule="auto"/>
        <w:jc w:val="center"/>
        <w:rPr>
          <w:rFonts w:ascii="Times New Roman" w:hAnsi="Times New Roman" w:cs="Times New Roman"/>
          <w:b/>
          <w:sz w:val="24"/>
          <w:szCs w:val="24"/>
        </w:rPr>
      </w:pPr>
      <w:r w:rsidRPr="00757E8E">
        <w:rPr>
          <w:rFonts w:ascii="Times New Roman" w:hAnsi="Times New Roman" w:cs="Times New Roman"/>
          <w:b/>
          <w:sz w:val="24"/>
          <w:szCs w:val="24"/>
        </w:rPr>
        <w:t>Push Notification Implementation</w:t>
      </w:r>
    </w:p>
    <w:p w14:paraId="38F95295" w14:textId="15BFC4E1" w:rsidR="00366309" w:rsidRDefault="00116059" w:rsidP="00366309">
      <w:pPr>
        <w:spacing w:after="0" w:line="480" w:lineRule="auto"/>
        <w:ind w:firstLine="720"/>
        <w:rPr>
          <w:rFonts w:ascii="Times New Roman" w:hAnsi="Times New Roman" w:cs="Times New Roman"/>
          <w:sz w:val="24"/>
          <w:szCs w:val="24"/>
        </w:rPr>
      </w:pPr>
      <w:r w:rsidRPr="00DB75EA">
        <w:rPr>
          <w:rFonts w:ascii="Times New Roman" w:hAnsi="Times New Roman" w:cs="Times New Roman"/>
          <w:sz w:val="24"/>
          <w:szCs w:val="24"/>
        </w:rPr>
        <w:t xml:space="preserve">Travel Helper provides feature to </w:t>
      </w:r>
      <w:r w:rsidR="00137523">
        <w:rPr>
          <w:rFonts w:ascii="Times New Roman" w:hAnsi="Times New Roman" w:cs="Times New Roman"/>
          <w:sz w:val="24"/>
          <w:szCs w:val="24"/>
        </w:rPr>
        <w:t>schedule</w:t>
      </w:r>
      <w:r w:rsidRPr="00DB75EA">
        <w:rPr>
          <w:rFonts w:ascii="Times New Roman" w:hAnsi="Times New Roman" w:cs="Times New Roman"/>
          <w:sz w:val="24"/>
          <w:szCs w:val="24"/>
        </w:rPr>
        <w:t xml:space="preserve"> future travel plan</w:t>
      </w:r>
      <w:r w:rsidR="001C5CF5" w:rsidRPr="00DB75EA">
        <w:rPr>
          <w:rFonts w:ascii="Times New Roman" w:hAnsi="Times New Roman" w:cs="Times New Roman"/>
          <w:sz w:val="24"/>
          <w:szCs w:val="24"/>
        </w:rPr>
        <w:t>s</w:t>
      </w:r>
      <w:r w:rsidRPr="00DB75EA">
        <w:rPr>
          <w:rFonts w:ascii="Times New Roman" w:hAnsi="Times New Roman" w:cs="Times New Roman"/>
          <w:sz w:val="24"/>
          <w:szCs w:val="24"/>
        </w:rPr>
        <w:t xml:space="preserve"> and </w:t>
      </w:r>
      <w:r w:rsidR="000A229E" w:rsidRPr="00DB75EA">
        <w:rPr>
          <w:rFonts w:ascii="Times New Roman" w:hAnsi="Times New Roman" w:cs="Times New Roman"/>
          <w:sz w:val="24"/>
          <w:szCs w:val="24"/>
        </w:rPr>
        <w:t xml:space="preserve">to </w:t>
      </w:r>
      <w:r w:rsidR="00F506F9" w:rsidRPr="00DB75EA">
        <w:rPr>
          <w:rFonts w:ascii="Times New Roman" w:hAnsi="Times New Roman" w:cs="Times New Roman"/>
          <w:sz w:val="24"/>
          <w:szCs w:val="24"/>
        </w:rPr>
        <w:t>notif</w:t>
      </w:r>
      <w:r w:rsidR="003C1456" w:rsidRPr="00DB75EA">
        <w:rPr>
          <w:rFonts w:ascii="Times New Roman" w:hAnsi="Times New Roman" w:cs="Times New Roman"/>
          <w:sz w:val="24"/>
          <w:szCs w:val="24"/>
        </w:rPr>
        <w:t>y</w:t>
      </w:r>
      <w:r w:rsidRPr="00DB75EA">
        <w:rPr>
          <w:rFonts w:ascii="Times New Roman" w:hAnsi="Times New Roman" w:cs="Times New Roman"/>
          <w:sz w:val="24"/>
          <w:szCs w:val="24"/>
        </w:rPr>
        <w:t xml:space="preserve"> </w:t>
      </w:r>
      <w:r w:rsidR="006971EB" w:rsidRPr="00DB75EA">
        <w:rPr>
          <w:rFonts w:ascii="Times New Roman" w:hAnsi="Times New Roman" w:cs="Times New Roman"/>
          <w:sz w:val="24"/>
          <w:szCs w:val="24"/>
        </w:rPr>
        <w:t xml:space="preserve">the user </w:t>
      </w:r>
      <w:r w:rsidR="00694238" w:rsidRPr="00DB75EA">
        <w:rPr>
          <w:rFonts w:ascii="Times New Roman" w:hAnsi="Times New Roman" w:cs="Times New Roman"/>
          <w:sz w:val="24"/>
          <w:szCs w:val="24"/>
        </w:rPr>
        <w:t>at</w:t>
      </w:r>
      <w:r w:rsidRPr="00DB75EA">
        <w:rPr>
          <w:rFonts w:ascii="Times New Roman" w:hAnsi="Times New Roman" w:cs="Times New Roman"/>
          <w:sz w:val="24"/>
          <w:szCs w:val="24"/>
        </w:rPr>
        <w:t xml:space="preserve"> </w:t>
      </w:r>
      <w:r w:rsidR="00445472" w:rsidRPr="00DB75EA">
        <w:rPr>
          <w:rFonts w:ascii="Times New Roman" w:hAnsi="Times New Roman" w:cs="Times New Roman"/>
          <w:sz w:val="24"/>
          <w:szCs w:val="24"/>
        </w:rPr>
        <w:t xml:space="preserve">the </w:t>
      </w:r>
      <w:r w:rsidRPr="00DB75EA">
        <w:rPr>
          <w:rFonts w:ascii="Times New Roman" w:hAnsi="Times New Roman" w:cs="Times New Roman"/>
          <w:sz w:val="24"/>
          <w:szCs w:val="24"/>
        </w:rPr>
        <w:t>travel start time</w:t>
      </w:r>
      <w:r w:rsidR="00DB75EA" w:rsidRPr="00DB75EA">
        <w:rPr>
          <w:rFonts w:ascii="Times New Roman" w:hAnsi="Times New Roman" w:cs="Times New Roman"/>
          <w:sz w:val="24"/>
          <w:szCs w:val="24"/>
        </w:rPr>
        <w:t>.</w:t>
      </w:r>
      <w:r w:rsidRPr="008B3A8E">
        <w:rPr>
          <w:rFonts w:ascii="Times New Roman" w:hAnsi="Times New Roman" w:cs="Times New Roman"/>
          <w:b/>
          <w:sz w:val="24"/>
          <w:szCs w:val="24"/>
        </w:rPr>
        <w:t xml:space="preserve"> </w:t>
      </w:r>
      <w:r w:rsidR="00DB75EA" w:rsidRPr="00E7012B">
        <w:rPr>
          <w:rFonts w:ascii="Times New Roman" w:hAnsi="Times New Roman" w:cs="Times New Roman"/>
          <w:sz w:val="24"/>
          <w:szCs w:val="24"/>
        </w:rPr>
        <w:t xml:space="preserve">The users can save the time at which they want to reach the destination </w:t>
      </w:r>
      <w:r w:rsidR="00E7012B" w:rsidRPr="00E7012B">
        <w:rPr>
          <w:rFonts w:ascii="Times New Roman" w:hAnsi="Times New Roman" w:cs="Times New Roman"/>
          <w:sz w:val="24"/>
          <w:szCs w:val="24"/>
        </w:rPr>
        <w:t xml:space="preserve">and </w:t>
      </w:r>
      <w:r w:rsidR="00694238" w:rsidRPr="00E7012B">
        <w:rPr>
          <w:rFonts w:ascii="Times New Roman" w:hAnsi="Times New Roman" w:cs="Times New Roman"/>
          <w:sz w:val="24"/>
          <w:szCs w:val="24"/>
        </w:rPr>
        <w:t>preferred mode of travel</w:t>
      </w:r>
      <w:r w:rsidR="00E7012B">
        <w:rPr>
          <w:rFonts w:ascii="Times New Roman" w:hAnsi="Times New Roman" w:cs="Times New Roman"/>
          <w:sz w:val="24"/>
          <w:szCs w:val="24"/>
        </w:rPr>
        <w:t xml:space="preserve"> in the Schedule Search module</w:t>
      </w:r>
      <w:r>
        <w:rPr>
          <w:rFonts w:ascii="Times New Roman" w:hAnsi="Times New Roman" w:cs="Times New Roman"/>
          <w:sz w:val="24"/>
          <w:szCs w:val="24"/>
        </w:rPr>
        <w:t xml:space="preserve">. </w:t>
      </w:r>
      <w:r w:rsidR="00C61458">
        <w:rPr>
          <w:rFonts w:ascii="Times New Roman" w:hAnsi="Times New Roman" w:cs="Times New Roman"/>
          <w:sz w:val="24"/>
          <w:szCs w:val="24"/>
        </w:rPr>
        <w:t>The application aler</w:t>
      </w:r>
      <w:r w:rsidR="00913D0A">
        <w:rPr>
          <w:rFonts w:ascii="Times New Roman" w:hAnsi="Times New Roman" w:cs="Times New Roman"/>
          <w:sz w:val="24"/>
          <w:szCs w:val="24"/>
        </w:rPr>
        <w:t xml:space="preserve">ts </w:t>
      </w:r>
      <w:r w:rsidR="00C61458">
        <w:rPr>
          <w:rFonts w:ascii="Times New Roman" w:hAnsi="Times New Roman" w:cs="Times New Roman"/>
          <w:sz w:val="24"/>
          <w:szCs w:val="24"/>
        </w:rPr>
        <w:t>the user to start travel</w:t>
      </w:r>
      <w:r w:rsidR="00632D56">
        <w:rPr>
          <w:rFonts w:ascii="Times New Roman" w:hAnsi="Times New Roman" w:cs="Times New Roman"/>
          <w:sz w:val="24"/>
          <w:szCs w:val="24"/>
        </w:rPr>
        <w:t xml:space="preserve"> based on their schedule</w:t>
      </w:r>
      <w:r w:rsidR="00C61458">
        <w:rPr>
          <w:rFonts w:ascii="Times New Roman" w:hAnsi="Times New Roman" w:cs="Times New Roman"/>
          <w:sz w:val="24"/>
          <w:szCs w:val="24"/>
        </w:rPr>
        <w:t xml:space="preserve"> by sending </w:t>
      </w:r>
      <w:r w:rsidR="00687CBF">
        <w:rPr>
          <w:rFonts w:ascii="Times New Roman" w:hAnsi="Times New Roman" w:cs="Times New Roman"/>
          <w:sz w:val="24"/>
          <w:szCs w:val="24"/>
        </w:rPr>
        <w:t xml:space="preserve">a </w:t>
      </w:r>
      <w:r w:rsidR="0025007E">
        <w:rPr>
          <w:rFonts w:ascii="Times New Roman" w:hAnsi="Times New Roman" w:cs="Times New Roman"/>
          <w:sz w:val="24"/>
          <w:szCs w:val="24"/>
        </w:rPr>
        <w:t>push n</w:t>
      </w:r>
      <w:r w:rsidR="008750A8" w:rsidRPr="00C61458">
        <w:rPr>
          <w:rFonts w:ascii="Times New Roman" w:hAnsi="Times New Roman" w:cs="Times New Roman"/>
          <w:sz w:val="24"/>
          <w:szCs w:val="24"/>
        </w:rPr>
        <w:t>otification</w:t>
      </w:r>
      <w:r w:rsidR="008750A8">
        <w:rPr>
          <w:rFonts w:ascii="Times New Roman" w:hAnsi="Times New Roman" w:cs="Times New Roman"/>
          <w:sz w:val="24"/>
          <w:szCs w:val="24"/>
        </w:rPr>
        <w:t xml:space="preserve">. To enable </w:t>
      </w:r>
      <w:r w:rsidR="00B775D3">
        <w:rPr>
          <w:rFonts w:ascii="Times New Roman" w:hAnsi="Times New Roman" w:cs="Times New Roman"/>
          <w:sz w:val="24"/>
          <w:szCs w:val="24"/>
        </w:rPr>
        <w:t xml:space="preserve">a </w:t>
      </w:r>
      <w:r w:rsidR="008750A8">
        <w:rPr>
          <w:rFonts w:ascii="Times New Roman" w:hAnsi="Times New Roman" w:cs="Times New Roman"/>
          <w:sz w:val="24"/>
          <w:szCs w:val="24"/>
        </w:rPr>
        <w:t>push notification,</w:t>
      </w:r>
      <w:r w:rsidR="00465070">
        <w:rPr>
          <w:rFonts w:ascii="Times New Roman" w:hAnsi="Times New Roman" w:cs="Times New Roman"/>
          <w:sz w:val="24"/>
          <w:szCs w:val="24"/>
        </w:rPr>
        <w:t xml:space="preserve"> Travel Helper send</w:t>
      </w:r>
      <w:r w:rsidR="00922F5B">
        <w:rPr>
          <w:rFonts w:ascii="Times New Roman" w:hAnsi="Times New Roman" w:cs="Times New Roman"/>
          <w:sz w:val="24"/>
          <w:szCs w:val="24"/>
        </w:rPr>
        <w:t>s a</w:t>
      </w:r>
      <w:r w:rsidR="00465070">
        <w:rPr>
          <w:rFonts w:ascii="Times New Roman" w:hAnsi="Times New Roman" w:cs="Times New Roman"/>
          <w:sz w:val="24"/>
          <w:szCs w:val="24"/>
        </w:rPr>
        <w:t xml:space="preserve"> request to </w:t>
      </w:r>
      <w:r w:rsidR="00C111C4">
        <w:rPr>
          <w:rFonts w:ascii="Times New Roman" w:hAnsi="Times New Roman" w:cs="Times New Roman"/>
          <w:sz w:val="24"/>
          <w:szCs w:val="24"/>
        </w:rPr>
        <w:t xml:space="preserve">the </w:t>
      </w:r>
      <w:r w:rsidR="005D504B">
        <w:rPr>
          <w:rFonts w:ascii="Times New Roman" w:hAnsi="Times New Roman" w:cs="Times New Roman"/>
          <w:sz w:val="24"/>
          <w:szCs w:val="24"/>
        </w:rPr>
        <w:t>FCM server</w:t>
      </w:r>
      <w:r w:rsidR="00465070">
        <w:rPr>
          <w:rFonts w:ascii="Times New Roman" w:hAnsi="Times New Roman" w:cs="Times New Roman"/>
          <w:sz w:val="24"/>
          <w:szCs w:val="24"/>
        </w:rPr>
        <w:t xml:space="preserve"> for obtai</w:t>
      </w:r>
      <w:r w:rsidR="00054C37">
        <w:rPr>
          <w:rFonts w:ascii="Times New Roman" w:hAnsi="Times New Roman" w:cs="Times New Roman"/>
          <w:sz w:val="24"/>
          <w:szCs w:val="24"/>
        </w:rPr>
        <w:t xml:space="preserve">ning </w:t>
      </w:r>
      <w:r w:rsidR="00DE7E86">
        <w:rPr>
          <w:rFonts w:ascii="Times New Roman" w:hAnsi="Times New Roman" w:cs="Times New Roman"/>
          <w:sz w:val="24"/>
          <w:szCs w:val="24"/>
        </w:rPr>
        <w:t xml:space="preserve">the </w:t>
      </w:r>
      <w:r w:rsidR="00054C37">
        <w:rPr>
          <w:rFonts w:ascii="Times New Roman" w:hAnsi="Times New Roman" w:cs="Times New Roman"/>
          <w:sz w:val="24"/>
          <w:szCs w:val="24"/>
        </w:rPr>
        <w:t xml:space="preserve">unique </w:t>
      </w:r>
      <w:r w:rsidR="00344D7D">
        <w:rPr>
          <w:rFonts w:ascii="Times New Roman" w:hAnsi="Times New Roman" w:cs="Times New Roman"/>
          <w:sz w:val="24"/>
          <w:szCs w:val="24"/>
        </w:rPr>
        <w:t>identifier</w:t>
      </w:r>
      <w:r w:rsidR="00054C37">
        <w:rPr>
          <w:rFonts w:ascii="Times New Roman" w:hAnsi="Times New Roman" w:cs="Times New Roman"/>
          <w:sz w:val="24"/>
          <w:szCs w:val="24"/>
        </w:rPr>
        <w:t xml:space="preserve"> for </w:t>
      </w:r>
      <w:r w:rsidR="00262C78">
        <w:rPr>
          <w:rFonts w:ascii="Times New Roman" w:hAnsi="Times New Roman" w:cs="Times New Roman"/>
          <w:sz w:val="24"/>
          <w:szCs w:val="24"/>
        </w:rPr>
        <w:t>each</w:t>
      </w:r>
      <w:r w:rsidR="00054C37">
        <w:rPr>
          <w:rFonts w:ascii="Times New Roman" w:hAnsi="Times New Roman" w:cs="Times New Roman"/>
          <w:sz w:val="24"/>
          <w:szCs w:val="24"/>
        </w:rPr>
        <w:t xml:space="preserve"> device</w:t>
      </w:r>
      <w:r w:rsidR="00465070">
        <w:rPr>
          <w:rFonts w:ascii="Times New Roman" w:hAnsi="Times New Roman" w:cs="Times New Roman"/>
          <w:sz w:val="24"/>
          <w:szCs w:val="24"/>
        </w:rPr>
        <w:t>. Trav</w:t>
      </w:r>
      <w:r w:rsidR="00EE1D52">
        <w:rPr>
          <w:rFonts w:ascii="Times New Roman" w:hAnsi="Times New Roman" w:cs="Times New Roman"/>
          <w:sz w:val="24"/>
          <w:szCs w:val="24"/>
        </w:rPr>
        <w:t xml:space="preserve">el Helper registers each device </w:t>
      </w:r>
      <w:r w:rsidR="006B6305">
        <w:rPr>
          <w:rFonts w:ascii="Times New Roman" w:hAnsi="Times New Roman" w:cs="Times New Roman"/>
          <w:sz w:val="24"/>
          <w:szCs w:val="24"/>
        </w:rPr>
        <w:t xml:space="preserve">on FCM server </w:t>
      </w:r>
      <w:r w:rsidR="00465070">
        <w:rPr>
          <w:rFonts w:ascii="Times New Roman" w:hAnsi="Times New Roman" w:cs="Times New Roman"/>
          <w:sz w:val="24"/>
          <w:szCs w:val="24"/>
        </w:rPr>
        <w:t xml:space="preserve">and maintains the </w:t>
      </w:r>
      <w:r w:rsidR="00785482">
        <w:rPr>
          <w:rFonts w:ascii="Times New Roman" w:hAnsi="Times New Roman" w:cs="Times New Roman"/>
          <w:sz w:val="24"/>
          <w:szCs w:val="24"/>
        </w:rPr>
        <w:t xml:space="preserve">unique device identifier in </w:t>
      </w:r>
      <w:r w:rsidR="006E46FE">
        <w:rPr>
          <w:rFonts w:ascii="Times New Roman" w:hAnsi="Times New Roman" w:cs="Times New Roman"/>
          <w:sz w:val="24"/>
          <w:szCs w:val="24"/>
        </w:rPr>
        <w:t xml:space="preserve">the </w:t>
      </w:r>
      <w:r w:rsidR="00785482">
        <w:rPr>
          <w:rFonts w:ascii="Times New Roman" w:hAnsi="Times New Roman" w:cs="Times New Roman"/>
          <w:sz w:val="24"/>
          <w:szCs w:val="24"/>
        </w:rPr>
        <w:t xml:space="preserve">Travel Helper database to send </w:t>
      </w:r>
      <w:r w:rsidR="00341E96">
        <w:rPr>
          <w:rFonts w:ascii="Times New Roman" w:hAnsi="Times New Roman" w:cs="Times New Roman"/>
          <w:sz w:val="24"/>
          <w:szCs w:val="24"/>
        </w:rPr>
        <w:t xml:space="preserve">a </w:t>
      </w:r>
      <w:r w:rsidR="00785482">
        <w:rPr>
          <w:rFonts w:ascii="Times New Roman" w:hAnsi="Times New Roman" w:cs="Times New Roman"/>
          <w:sz w:val="24"/>
          <w:szCs w:val="24"/>
        </w:rPr>
        <w:t>push notification.</w:t>
      </w:r>
      <w:r w:rsidR="00465070">
        <w:rPr>
          <w:rFonts w:ascii="Times New Roman" w:hAnsi="Times New Roman" w:cs="Times New Roman"/>
          <w:sz w:val="24"/>
          <w:szCs w:val="24"/>
        </w:rPr>
        <w:t xml:space="preserve"> </w:t>
      </w:r>
    </w:p>
    <w:p w14:paraId="7972D493" w14:textId="1BA293C0" w:rsidR="00465070" w:rsidRDefault="00465070" w:rsidP="0036630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Spring scheduler runs </w:t>
      </w:r>
      <w:r w:rsidR="009B7364">
        <w:rPr>
          <w:rFonts w:ascii="Times New Roman" w:hAnsi="Times New Roman" w:cs="Times New Roman"/>
          <w:sz w:val="24"/>
          <w:szCs w:val="24"/>
        </w:rPr>
        <w:t xml:space="preserve">every minute </w:t>
      </w:r>
      <w:r w:rsidR="0061666F">
        <w:rPr>
          <w:rFonts w:ascii="Times New Roman" w:hAnsi="Times New Roman" w:cs="Times New Roman"/>
          <w:sz w:val="24"/>
          <w:szCs w:val="24"/>
        </w:rPr>
        <w:t>to fetch details of the user</w:t>
      </w:r>
      <w:r w:rsidR="009037BC">
        <w:rPr>
          <w:rFonts w:ascii="Times New Roman" w:hAnsi="Times New Roman" w:cs="Times New Roman"/>
          <w:sz w:val="24"/>
          <w:szCs w:val="24"/>
        </w:rPr>
        <w:t>s</w:t>
      </w:r>
      <w:r w:rsidR="0061666F">
        <w:rPr>
          <w:rFonts w:ascii="Times New Roman" w:hAnsi="Times New Roman" w:cs="Times New Roman"/>
          <w:sz w:val="24"/>
          <w:szCs w:val="24"/>
        </w:rPr>
        <w:t xml:space="preserve"> </w:t>
      </w:r>
      <w:r w:rsidR="009037BC">
        <w:rPr>
          <w:rFonts w:ascii="Times New Roman" w:hAnsi="Times New Roman" w:cs="Times New Roman"/>
          <w:sz w:val="24"/>
          <w:szCs w:val="24"/>
        </w:rPr>
        <w:t>that</w:t>
      </w:r>
      <w:r w:rsidR="0061666F">
        <w:rPr>
          <w:rFonts w:ascii="Times New Roman" w:hAnsi="Times New Roman" w:cs="Times New Roman"/>
          <w:sz w:val="24"/>
          <w:szCs w:val="24"/>
        </w:rPr>
        <w:t xml:space="preserve"> need to be notified about the start of travel. </w:t>
      </w:r>
      <w:r w:rsidR="0013489E">
        <w:rPr>
          <w:rFonts w:ascii="Times New Roman" w:hAnsi="Times New Roman" w:cs="Times New Roman"/>
          <w:sz w:val="24"/>
          <w:szCs w:val="24"/>
        </w:rPr>
        <w:t>Travel Helper send</w:t>
      </w:r>
      <w:r w:rsidR="007675EC">
        <w:rPr>
          <w:rFonts w:ascii="Times New Roman" w:hAnsi="Times New Roman" w:cs="Times New Roman"/>
          <w:sz w:val="24"/>
          <w:szCs w:val="24"/>
        </w:rPr>
        <w:t>s a</w:t>
      </w:r>
      <w:r w:rsidR="0013489E">
        <w:rPr>
          <w:rFonts w:ascii="Times New Roman" w:hAnsi="Times New Roman" w:cs="Times New Roman"/>
          <w:sz w:val="24"/>
          <w:szCs w:val="24"/>
        </w:rPr>
        <w:t xml:space="preserve"> request to </w:t>
      </w:r>
      <w:r w:rsidR="007C2A1B">
        <w:rPr>
          <w:rFonts w:ascii="Times New Roman" w:hAnsi="Times New Roman" w:cs="Times New Roman"/>
          <w:sz w:val="24"/>
          <w:szCs w:val="24"/>
        </w:rPr>
        <w:t xml:space="preserve">the </w:t>
      </w:r>
      <w:r w:rsidR="0013489E">
        <w:rPr>
          <w:rFonts w:ascii="Times New Roman" w:hAnsi="Times New Roman" w:cs="Times New Roman"/>
          <w:sz w:val="24"/>
          <w:szCs w:val="24"/>
        </w:rPr>
        <w:t xml:space="preserve">FCM server </w:t>
      </w:r>
      <w:r w:rsidR="00155628">
        <w:rPr>
          <w:rFonts w:ascii="Times New Roman" w:hAnsi="Times New Roman" w:cs="Times New Roman"/>
          <w:sz w:val="24"/>
          <w:szCs w:val="24"/>
        </w:rPr>
        <w:t>along with</w:t>
      </w:r>
      <w:r w:rsidR="005632CE">
        <w:rPr>
          <w:rFonts w:ascii="Times New Roman" w:hAnsi="Times New Roman" w:cs="Times New Roman"/>
          <w:sz w:val="24"/>
          <w:szCs w:val="24"/>
        </w:rPr>
        <w:t xml:space="preserve"> the</w:t>
      </w:r>
      <w:r w:rsidR="0013489E">
        <w:rPr>
          <w:rFonts w:ascii="Times New Roman" w:hAnsi="Times New Roman" w:cs="Times New Roman"/>
          <w:sz w:val="24"/>
          <w:szCs w:val="24"/>
        </w:rPr>
        <w:t xml:space="preserve"> device identifier to send </w:t>
      </w:r>
      <w:r w:rsidR="00FB3CB3">
        <w:rPr>
          <w:rFonts w:ascii="Times New Roman" w:hAnsi="Times New Roman" w:cs="Times New Roman"/>
          <w:sz w:val="24"/>
          <w:szCs w:val="24"/>
        </w:rPr>
        <w:t>a</w:t>
      </w:r>
      <w:r w:rsidR="00E01A8E">
        <w:rPr>
          <w:rFonts w:ascii="Times New Roman" w:hAnsi="Times New Roman" w:cs="Times New Roman"/>
          <w:sz w:val="24"/>
          <w:szCs w:val="24"/>
        </w:rPr>
        <w:t xml:space="preserve"> push n</w:t>
      </w:r>
      <w:r w:rsidR="0013489E">
        <w:rPr>
          <w:rFonts w:ascii="Times New Roman" w:hAnsi="Times New Roman" w:cs="Times New Roman"/>
          <w:sz w:val="24"/>
          <w:szCs w:val="24"/>
        </w:rPr>
        <w:t>otification message</w:t>
      </w:r>
      <w:r w:rsidR="00D23E53">
        <w:rPr>
          <w:rFonts w:ascii="Times New Roman" w:hAnsi="Times New Roman" w:cs="Times New Roman"/>
          <w:sz w:val="24"/>
          <w:szCs w:val="24"/>
        </w:rPr>
        <w:t>.</w:t>
      </w:r>
      <w:r w:rsidR="00EB4E26">
        <w:rPr>
          <w:rFonts w:ascii="Times New Roman" w:hAnsi="Times New Roman" w:cs="Times New Roman"/>
          <w:sz w:val="24"/>
          <w:szCs w:val="24"/>
        </w:rPr>
        <w:t xml:space="preserve"> </w:t>
      </w:r>
      <w:r w:rsidR="00347062">
        <w:rPr>
          <w:rFonts w:ascii="Times New Roman" w:hAnsi="Times New Roman" w:cs="Times New Roman"/>
          <w:sz w:val="24"/>
          <w:szCs w:val="24"/>
        </w:rPr>
        <w:t xml:space="preserve">The </w:t>
      </w:r>
      <w:r w:rsidR="00EB4E26">
        <w:rPr>
          <w:rFonts w:ascii="Times New Roman" w:hAnsi="Times New Roman" w:cs="Times New Roman"/>
          <w:sz w:val="24"/>
          <w:szCs w:val="24"/>
        </w:rPr>
        <w:t xml:space="preserve">FCM server message is captured by </w:t>
      </w:r>
      <w:r w:rsidR="008D5FBC">
        <w:rPr>
          <w:rFonts w:ascii="Times New Roman" w:hAnsi="Times New Roman" w:cs="Times New Roman"/>
          <w:sz w:val="24"/>
          <w:szCs w:val="24"/>
        </w:rPr>
        <w:t xml:space="preserve">the </w:t>
      </w:r>
      <w:r w:rsidR="00EB4E26">
        <w:rPr>
          <w:rFonts w:ascii="Times New Roman" w:hAnsi="Times New Roman" w:cs="Times New Roman"/>
          <w:sz w:val="24"/>
          <w:szCs w:val="24"/>
        </w:rPr>
        <w:t xml:space="preserve">service worker running in the background of the browser. </w:t>
      </w:r>
      <w:r w:rsidR="009058E5">
        <w:rPr>
          <w:rFonts w:ascii="Times New Roman" w:hAnsi="Times New Roman" w:cs="Times New Roman"/>
          <w:sz w:val="24"/>
          <w:szCs w:val="24"/>
        </w:rPr>
        <w:t>The s</w:t>
      </w:r>
      <w:r w:rsidR="008D5FBC">
        <w:rPr>
          <w:rFonts w:ascii="Times New Roman" w:hAnsi="Times New Roman" w:cs="Times New Roman"/>
          <w:sz w:val="24"/>
          <w:szCs w:val="24"/>
        </w:rPr>
        <w:t xml:space="preserve">ervice worker </w:t>
      </w:r>
      <w:r w:rsidR="00C5666B">
        <w:rPr>
          <w:rFonts w:ascii="Times New Roman" w:hAnsi="Times New Roman" w:cs="Times New Roman"/>
          <w:sz w:val="24"/>
          <w:szCs w:val="24"/>
        </w:rPr>
        <w:t>is</w:t>
      </w:r>
      <w:r w:rsidR="008D5FBC">
        <w:rPr>
          <w:rFonts w:ascii="Times New Roman" w:hAnsi="Times New Roman" w:cs="Times New Roman"/>
          <w:sz w:val="24"/>
          <w:szCs w:val="24"/>
        </w:rPr>
        <w:t xml:space="preserve"> customized to listen to</w:t>
      </w:r>
      <w:r w:rsidR="0069665C">
        <w:rPr>
          <w:rFonts w:ascii="Times New Roman" w:hAnsi="Times New Roman" w:cs="Times New Roman"/>
          <w:sz w:val="24"/>
          <w:szCs w:val="24"/>
        </w:rPr>
        <w:t xml:space="preserve"> the</w:t>
      </w:r>
      <w:r w:rsidR="008D5FBC">
        <w:rPr>
          <w:rFonts w:ascii="Times New Roman" w:hAnsi="Times New Roman" w:cs="Times New Roman"/>
          <w:sz w:val="24"/>
          <w:szCs w:val="24"/>
        </w:rPr>
        <w:t xml:space="preserve"> FCM server messages and send push notification on a device.</w:t>
      </w:r>
      <w:r w:rsidR="00801112">
        <w:rPr>
          <w:rFonts w:ascii="Times New Roman" w:hAnsi="Times New Roman" w:cs="Times New Roman"/>
          <w:sz w:val="24"/>
          <w:szCs w:val="24"/>
        </w:rPr>
        <w:t xml:space="preserve"> A push notification contains details about the message that need to displayed to user.</w:t>
      </w:r>
    </w:p>
    <w:p w14:paraId="756C23E2" w14:textId="2A446B96" w:rsidR="002C5522" w:rsidRDefault="00CF7364" w:rsidP="00847BE5">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REST</w:t>
      </w:r>
      <w:r w:rsidR="002C5522" w:rsidRPr="001E0114">
        <w:rPr>
          <w:rFonts w:ascii="Times New Roman" w:hAnsi="Times New Roman" w:cs="Times New Roman"/>
          <w:b/>
          <w:sz w:val="24"/>
          <w:szCs w:val="24"/>
        </w:rPr>
        <w:t xml:space="preserve"> API</w:t>
      </w:r>
      <w:r w:rsidR="00160CDF">
        <w:rPr>
          <w:rFonts w:ascii="Times New Roman" w:hAnsi="Times New Roman" w:cs="Times New Roman"/>
          <w:b/>
          <w:sz w:val="24"/>
          <w:szCs w:val="24"/>
        </w:rPr>
        <w:t xml:space="preserve"> Integration</w:t>
      </w:r>
    </w:p>
    <w:p w14:paraId="50A98D70" w14:textId="76E6B884" w:rsidR="00155F68" w:rsidRDefault="00155F68" w:rsidP="00847BE5">
      <w:pPr>
        <w:spacing w:after="0" w:line="480" w:lineRule="auto"/>
        <w:ind w:firstLine="720"/>
        <w:rPr>
          <w:rFonts w:ascii="Times New Roman" w:hAnsi="Times New Roman" w:cs="Times New Roman"/>
          <w:sz w:val="24"/>
          <w:szCs w:val="24"/>
        </w:rPr>
      </w:pPr>
      <w:r w:rsidRPr="00155F68">
        <w:rPr>
          <w:rFonts w:ascii="Times New Roman" w:hAnsi="Times New Roman" w:cs="Times New Roman"/>
          <w:sz w:val="24"/>
          <w:szCs w:val="24"/>
        </w:rPr>
        <w:t xml:space="preserve">Travel Helper </w:t>
      </w:r>
      <w:r w:rsidR="001477D7">
        <w:rPr>
          <w:rFonts w:ascii="Times New Roman" w:hAnsi="Times New Roman" w:cs="Times New Roman"/>
          <w:sz w:val="24"/>
          <w:szCs w:val="24"/>
        </w:rPr>
        <w:t xml:space="preserve">is integrated with REST API </w:t>
      </w:r>
      <w:r w:rsidR="00353668">
        <w:rPr>
          <w:rFonts w:ascii="Times New Roman" w:hAnsi="Times New Roman" w:cs="Times New Roman"/>
          <w:sz w:val="24"/>
          <w:szCs w:val="24"/>
        </w:rPr>
        <w:t>provided by</w:t>
      </w:r>
      <w:r w:rsidR="001477D7">
        <w:rPr>
          <w:rFonts w:ascii="Times New Roman" w:hAnsi="Times New Roman" w:cs="Times New Roman"/>
          <w:sz w:val="24"/>
          <w:szCs w:val="24"/>
        </w:rPr>
        <w:t xml:space="preserve"> </w:t>
      </w:r>
      <w:r w:rsidRPr="00155F68">
        <w:rPr>
          <w:rFonts w:ascii="Times New Roman" w:hAnsi="Times New Roman" w:cs="Times New Roman"/>
          <w:sz w:val="24"/>
          <w:szCs w:val="24"/>
        </w:rPr>
        <w:t>Google, Uber</w:t>
      </w:r>
      <w:r w:rsidR="00AF7137">
        <w:rPr>
          <w:rFonts w:ascii="Times New Roman" w:hAnsi="Times New Roman" w:cs="Times New Roman"/>
          <w:sz w:val="24"/>
          <w:szCs w:val="24"/>
        </w:rPr>
        <w:t>,</w:t>
      </w:r>
      <w:r w:rsidRPr="00155F68">
        <w:rPr>
          <w:rFonts w:ascii="Times New Roman" w:hAnsi="Times New Roman" w:cs="Times New Roman"/>
          <w:sz w:val="24"/>
          <w:szCs w:val="24"/>
        </w:rPr>
        <w:t xml:space="preserve"> and Lyft </w:t>
      </w:r>
      <w:r w:rsidR="00AF7137">
        <w:rPr>
          <w:rFonts w:ascii="Times New Roman" w:hAnsi="Times New Roman" w:cs="Times New Roman"/>
          <w:sz w:val="24"/>
          <w:szCs w:val="24"/>
        </w:rPr>
        <w:t>to obtain</w:t>
      </w:r>
      <w:r w:rsidR="00F35BB2">
        <w:rPr>
          <w:rFonts w:ascii="Times New Roman" w:hAnsi="Times New Roman" w:cs="Times New Roman"/>
          <w:sz w:val="24"/>
          <w:szCs w:val="24"/>
        </w:rPr>
        <w:t xml:space="preserve"> travel related data. </w:t>
      </w:r>
      <w:r w:rsidR="000B3A4E">
        <w:rPr>
          <w:rFonts w:ascii="Times New Roman" w:hAnsi="Times New Roman" w:cs="Times New Roman"/>
          <w:sz w:val="24"/>
          <w:szCs w:val="24"/>
        </w:rPr>
        <w:t>The following</w:t>
      </w:r>
      <w:r w:rsidR="008D7A33">
        <w:rPr>
          <w:rFonts w:ascii="Times New Roman" w:hAnsi="Times New Roman" w:cs="Times New Roman"/>
          <w:sz w:val="24"/>
          <w:szCs w:val="24"/>
        </w:rPr>
        <w:t xml:space="preserve"> section</w:t>
      </w:r>
      <w:r w:rsidR="000B3A4E">
        <w:rPr>
          <w:rFonts w:ascii="Times New Roman" w:hAnsi="Times New Roman" w:cs="Times New Roman"/>
          <w:sz w:val="24"/>
          <w:szCs w:val="24"/>
        </w:rPr>
        <w:t>s</w:t>
      </w:r>
      <w:r w:rsidR="008D7A33">
        <w:rPr>
          <w:rFonts w:ascii="Times New Roman" w:hAnsi="Times New Roman" w:cs="Times New Roman"/>
          <w:sz w:val="24"/>
          <w:szCs w:val="24"/>
        </w:rPr>
        <w:t xml:space="preserve"> presents the details about the different API </w:t>
      </w:r>
      <w:r w:rsidR="00BF5B91">
        <w:rPr>
          <w:rFonts w:ascii="Times New Roman" w:hAnsi="Times New Roman" w:cs="Times New Roman"/>
          <w:sz w:val="24"/>
          <w:szCs w:val="24"/>
        </w:rPr>
        <w:t>used</w:t>
      </w:r>
      <w:r w:rsidR="008D7A33">
        <w:rPr>
          <w:rFonts w:ascii="Times New Roman" w:hAnsi="Times New Roman" w:cs="Times New Roman"/>
          <w:sz w:val="24"/>
          <w:szCs w:val="24"/>
        </w:rPr>
        <w:t xml:space="preserve"> by Travel Helper</w:t>
      </w:r>
      <w:r w:rsidR="00CF6FCC">
        <w:rPr>
          <w:rFonts w:ascii="Times New Roman" w:hAnsi="Times New Roman" w:cs="Times New Roman"/>
          <w:sz w:val="24"/>
          <w:szCs w:val="24"/>
        </w:rPr>
        <w:t xml:space="preserve"> application</w:t>
      </w:r>
      <w:r w:rsidR="008D7A33">
        <w:rPr>
          <w:rFonts w:ascii="Times New Roman" w:hAnsi="Times New Roman" w:cs="Times New Roman"/>
          <w:sz w:val="24"/>
          <w:szCs w:val="24"/>
        </w:rPr>
        <w:t>.</w:t>
      </w:r>
    </w:p>
    <w:p w14:paraId="13A3D0BD" w14:textId="59171EF1" w:rsidR="005C1819" w:rsidRPr="003E7C20" w:rsidRDefault="005C1819" w:rsidP="003E7C20">
      <w:pPr>
        <w:spacing w:after="0" w:line="480" w:lineRule="auto"/>
        <w:rPr>
          <w:rFonts w:ascii="Times New Roman" w:hAnsi="Times New Roman" w:cs="Times New Roman"/>
          <w:b/>
          <w:sz w:val="24"/>
          <w:szCs w:val="24"/>
        </w:rPr>
      </w:pPr>
      <w:r w:rsidRPr="003E7C20">
        <w:rPr>
          <w:rFonts w:ascii="Times New Roman" w:hAnsi="Times New Roman" w:cs="Times New Roman"/>
          <w:b/>
          <w:sz w:val="24"/>
          <w:szCs w:val="24"/>
        </w:rPr>
        <w:t>Integration with Google</w:t>
      </w:r>
    </w:p>
    <w:p w14:paraId="6C38FCF1" w14:textId="6AE35399" w:rsidR="00664BC1" w:rsidRDefault="005C1819" w:rsidP="00286408">
      <w:pPr>
        <w:spacing w:after="0" w:line="480" w:lineRule="auto"/>
        <w:ind w:firstLine="720"/>
        <w:jc w:val="both"/>
        <w:rPr>
          <w:rFonts w:ascii="Times New Roman" w:hAnsi="Times New Roman" w:cs="Times New Roman"/>
          <w:sz w:val="24"/>
          <w:szCs w:val="24"/>
        </w:rPr>
      </w:pPr>
      <w:r w:rsidRPr="00847BE5">
        <w:rPr>
          <w:rFonts w:ascii="Times New Roman" w:hAnsi="Times New Roman" w:cs="Times New Roman"/>
          <w:i/>
          <w:sz w:val="24"/>
          <w:szCs w:val="24"/>
        </w:rPr>
        <w:t>Google M</w:t>
      </w:r>
      <w:r w:rsidR="00745FE7" w:rsidRPr="00847BE5">
        <w:rPr>
          <w:rFonts w:ascii="Times New Roman" w:hAnsi="Times New Roman" w:cs="Times New Roman"/>
          <w:i/>
          <w:sz w:val="24"/>
          <w:szCs w:val="24"/>
        </w:rPr>
        <w:t>aps API</w:t>
      </w:r>
      <w:r w:rsidR="00847BE5" w:rsidRPr="00286408">
        <w:rPr>
          <w:rFonts w:ascii="Times New Roman" w:hAnsi="Times New Roman" w:cs="Times New Roman"/>
          <w:sz w:val="24"/>
          <w:szCs w:val="24"/>
        </w:rPr>
        <w:t>:</w:t>
      </w:r>
      <w:r w:rsidR="00847BE5" w:rsidRPr="00847BE5">
        <w:rPr>
          <w:rFonts w:ascii="Times New Roman" w:hAnsi="Times New Roman" w:cs="Times New Roman"/>
          <w:sz w:val="24"/>
          <w:szCs w:val="24"/>
        </w:rPr>
        <w:t xml:space="preserve"> </w:t>
      </w:r>
      <w:r w:rsidR="00A2349C" w:rsidRPr="00847BE5">
        <w:rPr>
          <w:rFonts w:ascii="Times New Roman" w:hAnsi="Times New Roman" w:cs="Times New Roman"/>
          <w:sz w:val="24"/>
          <w:szCs w:val="24"/>
        </w:rPr>
        <w:t>Google Maps AP</w:t>
      </w:r>
      <w:r w:rsidR="003A3D52">
        <w:rPr>
          <w:rFonts w:ascii="Times New Roman" w:hAnsi="Times New Roman" w:cs="Times New Roman"/>
          <w:sz w:val="24"/>
          <w:szCs w:val="24"/>
        </w:rPr>
        <w:t>I</w:t>
      </w:r>
      <w:r w:rsidR="00BF5906">
        <w:rPr>
          <w:rFonts w:ascii="Times New Roman" w:hAnsi="Times New Roman" w:cs="Times New Roman"/>
          <w:sz w:val="24"/>
          <w:szCs w:val="24"/>
        </w:rPr>
        <w:t xml:space="preserve"> provide</w:t>
      </w:r>
      <w:r w:rsidR="006C2374">
        <w:rPr>
          <w:rFonts w:ascii="Times New Roman" w:hAnsi="Times New Roman" w:cs="Times New Roman"/>
          <w:sz w:val="24"/>
          <w:szCs w:val="24"/>
        </w:rPr>
        <w:t>s</w:t>
      </w:r>
      <w:r w:rsidR="00BF5906">
        <w:rPr>
          <w:rFonts w:ascii="Times New Roman" w:hAnsi="Times New Roman" w:cs="Times New Roman"/>
          <w:sz w:val="24"/>
          <w:szCs w:val="24"/>
        </w:rPr>
        <w:t xml:space="preserve"> autocomplete feature using Places library</w:t>
      </w:r>
      <w:r w:rsidR="00A2349C" w:rsidRPr="00847BE5">
        <w:rPr>
          <w:rFonts w:ascii="Times New Roman" w:hAnsi="Times New Roman" w:cs="Times New Roman"/>
          <w:sz w:val="24"/>
          <w:szCs w:val="24"/>
        </w:rPr>
        <w:t xml:space="preserve">. </w:t>
      </w:r>
      <w:r w:rsidR="00375207">
        <w:rPr>
          <w:rFonts w:ascii="Times New Roman" w:hAnsi="Times New Roman" w:cs="Times New Roman"/>
          <w:sz w:val="24"/>
          <w:szCs w:val="24"/>
        </w:rPr>
        <w:t xml:space="preserve">It provides </w:t>
      </w:r>
      <w:r w:rsidR="0071463A">
        <w:rPr>
          <w:rFonts w:ascii="Times New Roman" w:hAnsi="Times New Roman" w:cs="Times New Roman"/>
          <w:sz w:val="24"/>
          <w:szCs w:val="24"/>
        </w:rPr>
        <w:t>type-ahead-search</w:t>
      </w:r>
      <w:r w:rsidR="00375207">
        <w:rPr>
          <w:rFonts w:ascii="Times New Roman" w:hAnsi="Times New Roman" w:cs="Times New Roman"/>
          <w:sz w:val="24"/>
          <w:szCs w:val="24"/>
        </w:rPr>
        <w:t xml:space="preserve"> feature for address entered by the user</w:t>
      </w:r>
      <w:r w:rsidR="00636A7B">
        <w:rPr>
          <w:rFonts w:ascii="Times New Roman" w:hAnsi="Times New Roman" w:cs="Times New Roman"/>
          <w:sz w:val="24"/>
          <w:szCs w:val="24"/>
        </w:rPr>
        <w:t xml:space="preserve"> similar to Google Search</w:t>
      </w:r>
      <w:r w:rsidR="00375207">
        <w:rPr>
          <w:rFonts w:ascii="Times New Roman" w:hAnsi="Times New Roman" w:cs="Times New Roman"/>
          <w:sz w:val="24"/>
          <w:szCs w:val="24"/>
        </w:rPr>
        <w:t xml:space="preserve">. The </w:t>
      </w:r>
      <w:r w:rsidR="00375207">
        <w:rPr>
          <w:rFonts w:ascii="Times New Roman" w:hAnsi="Times New Roman" w:cs="Times New Roman"/>
          <w:sz w:val="24"/>
          <w:szCs w:val="24"/>
        </w:rPr>
        <w:lastRenderedPageBreak/>
        <w:t>suggestions provided by the API based on user input, assists</w:t>
      </w:r>
      <w:r w:rsidR="008A7FF7">
        <w:rPr>
          <w:rFonts w:ascii="Times New Roman" w:hAnsi="Times New Roman" w:cs="Times New Roman"/>
          <w:sz w:val="24"/>
          <w:szCs w:val="24"/>
        </w:rPr>
        <w:t xml:space="preserve"> the</w:t>
      </w:r>
      <w:r w:rsidR="00375207">
        <w:rPr>
          <w:rFonts w:ascii="Times New Roman" w:hAnsi="Times New Roman" w:cs="Times New Roman"/>
          <w:sz w:val="24"/>
          <w:szCs w:val="24"/>
        </w:rPr>
        <w:t xml:space="preserve"> user to find correct location details</w:t>
      </w:r>
      <w:r w:rsidR="00E50CEC">
        <w:rPr>
          <w:rFonts w:ascii="Times New Roman" w:hAnsi="Times New Roman" w:cs="Times New Roman"/>
          <w:sz w:val="24"/>
          <w:szCs w:val="24"/>
        </w:rPr>
        <w:t xml:space="preserve"> [18]</w:t>
      </w:r>
      <w:r w:rsidR="00375207">
        <w:rPr>
          <w:rFonts w:ascii="Times New Roman" w:hAnsi="Times New Roman" w:cs="Times New Roman"/>
          <w:sz w:val="24"/>
          <w:szCs w:val="24"/>
        </w:rPr>
        <w:t>.</w:t>
      </w:r>
      <w:r w:rsidR="00847BE5">
        <w:rPr>
          <w:rFonts w:ascii="Times New Roman" w:hAnsi="Times New Roman" w:cs="Times New Roman"/>
          <w:sz w:val="24"/>
          <w:szCs w:val="24"/>
        </w:rPr>
        <w:t xml:space="preserve"> </w:t>
      </w:r>
    </w:p>
    <w:p w14:paraId="1FAC049E" w14:textId="1DA719F4" w:rsidR="005C1819" w:rsidRPr="00847BE5" w:rsidRDefault="00683802" w:rsidP="0028640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847BE5" w:rsidRPr="004639F2">
        <w:rPr>
          <w:rFonts w:ascii="Times New Roman" w:hAnsi="Times New Roman" w:cs="Times New Roman"/>
          <w:sz w:val="24"/>
          <w:szCs w:val="24"/>
        </w:rPr>
        <w:t>URI: https://maps.googleapis.com/maps/api/js</w:t>
      </w:r>
    </w:p>
    <w:p w14:paraId="1F9566B7" w14:textId="77F243C1" w:rsidR="00875420" w:rsidRDefault="00745FE7" w:rsidP="00574ED9">
      <w:pPr>
        <w:spacing w:after="0" w:line="480" w:lineRule="auto"/>
        <w:ind w:firstLine="720"/>
        <w:jc w:val="both"/>
        <w:rPr>
          <w:rFonts w:ascii="Times New Roman" w:hAnsi="Times New Roman" w:cs="Times New Roman"/>
          <w:sz w:val="24"/>
          <w:szCs w:val="24"/>
        </w:rPr>
      </w:pPr>
      <w:r w:rsidRPr="00E874E3">
        <w:rPr>
          <w:rFonts w:ascii="Times New Roman" w:hAnsi="Times New Roman" w:cs="Times New Roman"/>
          <w:i/>
          <w:sz w:val="24"/>
          <w:szCs w:val="24"/>
        </w:rPr>
        <w:t>Google Distance Matrix API</w:t>
      </w:r>
      <w:r w:rsidR="00286408" w:rsidRPr="00E874E3">
        <w:rPr>
          <w:rFonts w:ascii="Times New Roman" w:hAnsi="Times New Roman" w:cs="Times New Roman"/>
          <w:sz w:val="24"/>
          <w:szCs w:val="24"/>
        </w:rPr>
        <w:t>: The Google Maps Distance Matrix API is a service that</w:t>
      </w:r>
      <w:r w:rsidR="00F57C31">
        <w:rPr>
          <w:rFonts w:ascii="Times New Roman" w:hAnsi="Times New Roman" w:cs="Times New Roman"/>
          <w:sz w:val="24"/>
          <w:szCs w:val="24"/>
        </w:rPr>
        <w:t xml:space="preserve"> </w:t>
      </w:r>
      <w:r w:rsidR="00286408" w:rsidRPr="00E874E3">
        <w:rPr>
          <w:rFonts w:ascii="Times New Roman" w:hAnsi="Times New Roman" w:cs="Times New Roman"/>
          <w:sz w:val="24"/>
          <w:szCs w:val="24"/>
        </w:rPr>
        <w:t xml:space="preserve">provides travel distance and duration for a matrix of origins and destinations. Distance and duration </w:t>
      </w:r>
      <w:r w:rsidR="00091265">
        <w:rPr>
          <w:rFonts w:ascii="Times New Roman" w:hAnsi="Times New Roman" w:cs="Times New Roman"/>
          <w:sz w:val="24"/>
          <w:szCs w:val="24"/>
        </w:rPr>
        <w:t>details</w:t>
      </w:r>
      <w:r w:rsidR="00286408" w:rsidRPr="00E874E3">
        <w:rPr>
          <w:rFonts w:ascii="Times New Roman" w:hAnsi="Times New Roman" w:cs="Times New Roman"/>
          <w:sz w:val="24"/>
          <w:szCs w:val="24"/>
        </w:rPr>
        <w:t xml:space="preserve"> </w:t>
      </w:r>
      <w:r w:rsidR="00136544">
        <w:rPr>
          <w:rFonts w:ascii="Times New Roman" w:hAnsi="Times New Roman" w:cs="Times New Roman"/>
          <w:sz w:val="24"/>
          <w:szCs w:val="24"/>
        </w:rPr>
        <w:t>are available</w:t>
      </w:r>
      <w:r w:rsidR="001F241D">
        <w:rPr>
          <w:rFonts w:ascii="Times New Roman" w:hAnsi="Times New Roman" w:cs="Times New Roman"/>
          <w:sz w:val="24"/>
          <w:szCs w:val="24"/>
        </w:rPr>
        <w:t xml:space="preserve"> for walking</w:t>
      </w:r>
      <w:r w:rsidR="00286408" w:rsidRPr="00E874E3">
        <w:rPr>
          <w:rFonts w:ascii="Times New Roman" w:hAnsi="Times New Roman" w:cs="Times New Roman"/>
          <w:sz w:val="24"/>
          <w:szCs w:val="24"/>
        </w:rPr>
        <w:t>, driving, bicycling</w:t>
      </w:r>
      <w:r w:rsidR="001F241D">
        <w:rPr>
          <w:rFonts w:ascii="Times New Roman" w:hAnsi="Times New Roman" w:cs="Times New Roman"/>
          <w:sz w:val="24"/>
          <w:szCs w:val="24"/>
        </w:rPr>
        <w:t>, and public transit</w:t>
      </w:r>
      <w:r w:rsidR="00286408" w:rsidRPr="00E874E3">
        <w:rPr>
          <w:rFonts w:ascii="Times New Roman" w:hAnsi="Times New Roman" w:cs="Times New Roman"/>
          <w:sz w:val="24"/>
          <w:szCs w:val="24"/>
        </w:rPr>
        <w:t xml:space="preserve"> modes</w:t>
      </w:r>
      <w:r w:rsidR="00D4574B">
        <w:rPr>
          <w:rFonts w:ascii="Times New Roman" w:hAnsi="Times New Roman" w:cs="Times New Roman"/>
          <w:sz w:val="24"/>
          <w:szCs w:val="24"/>
        </w:rPr>
        <w:t xml:space="preserve"> [18]</w:t>
      </w:r>
      <w:r w:rsidR="00286408" w:rsidRPr="00E874E3">
        <w:rPr>
          <w:rFonts w:ascii="Times New Roman" w:hAnsi="Times New Roman" w:cs="Times New Roman"/>
          <w:sz w:val="24"/>
          <w:szCs w:val="24"/>
        </w:rPr>
        <w:t>.</w:t>
      </w:r>
    </w:p>
    <w:p w14:paraId="4A2F9E24" w14:textId="7F0F4059" w:rsidR="008301EC" w:rsidRPr="00875420" w:rsidRDefault="00683802" w:rsidP="00574ED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8301EC" w:rsidRPr="00875420">
        <w:rPr>
          <w:rFonts w:ascii="Times New Roman" w:hAnsi="Times New Roman" w:cs="Times New Roman"/>
          <w:sz w:val="24"/>
          <w:szCs w:val="24"/>
        </w:rPr>
        <w:t>URI: https://maps.googleapis.com/maps/api/distancematrix/json</w:t>
      </w:r>
    </w:p>
    <w:p w14:paraId="30CE938E" w14:textId="30E27CD4" w:rsidR="00B03B2F" w:rsidRPr="006A4D68" w:rsidRDefault="00945D9C" w:rsidP="0087507E">
      <w:pPr>
        <w:spacing w:after="0" w:line="480" w:lineRule="auto"/>
        <w:ind w:firstLine="720"/>
        <w:rPr>
          <w:rFonts w:ascii="Times New Roman" w:hAnsi="Times New Roman" w:cs="Times New Roman"/>
          <w:sz w:val="24"/>
          <w:szCs w:val="24"/>
        </w:rPr>
      </w:pPr>
      <w:r w:rsidRPr="006A4D68">
        <w:rPr>
          <w:rFonts w:ascii="Times New Roman" w:hAnsi="Times New Roman" w:cs="Times New Roman"/>
          <w:i/>
          <w:sz w:val="24"/>
          <w:szCs w:val="24"/>
        </w:rPr>
        <w:t>Google GeoCode API</w:t>
      </w:r>
      <w:r w:rsidR="006A4D68">
        <w:rPr>
          <w:rFonts w:ascii="Times New Roman" w:hAnsi="Times New Roman" w:cs="Times New Roman"/>
          <w:sz w:val="24"/>
          <w:szCs w:val="24"/>
        </w:rPr>
        <w:t xml:space="preserve">: </w:t>
      </w:r>
      <w:r w:rsidR="006A4D68" w:rsidRPr="006A4D68">
        <w:rPr>
          <w:rFonts w:ascii="Times New Roman" w:hAnsi="Times New Roman" w:cs="Times New Roman"/>
          <w:sz w:val="24"/>
          <w:szCs w:val="24"/>
        </w:rPr>
        <w:t xml:space="preserve">Geocoding </w:t>
      </w:r>
      <w:r w:rsidR="001B7D9E">
        <w:rPr>
          <w:rFonts w:ascii="Times New Roman" w:hAnsi="Times New Roman" w:cs="Times New Roman"/>
          <w:sz w:val="24"/>
          <w:szCs w:val="24"/>
        </w:rPr>
        <w:t xml:space="preserve">API converts the </w:t>
      </w:r>
      <w:r w:rsidR="00B5397F">
        <w:rPr>
          <w:rFonts w:ascii="Times New Roman" w:hAnsi="Times New Roman" w:cs="Times New Roman"/>
          <w:sz w:val="24"/>
          <w:szCs w:val="24"/>
        </w:rPr>
        <w:t>addresses</w:t>
      </w:r>
      <w:r w:rsidR="001B7D9E">
        <w:rPr>
          <w:rFonts w:ascii="Times New Roman" w:hAnsi="Times New Roman" w:cs="Times New Roman"/>
          <w:sz w:val="24"/>
          <w:szCs w:val="24"/>
        </w:rPr>
        <w:t xml:space="preserve"> information into geographical coordinates </w:t>
      </w:r>
      <w:r w:rsidR="00B5397F">
        <w:rPr>
          <w:rFonts w:ascii="Times New Roman" w:hAnsi="Times New Roman" w:cs="Times New Roman"/>
          <w:sz w:val="24"/>
          <w:szCs w:val="24"/>
        </w:rPr>
        <w:t>such as latitude and longitude</w:t>
      </w:r>
      <w:r w:rsidR="00EA203D">
        <w:rPr>
          <w:rFonts w:ascii="Times New Roman" w:hAnsi="Times New Roman" w:cs="Times New Roman"/>
          <w:sz w:val="24"/>
          <w:szCs w:val="24"/>
        </w:rPr>
        <w:t xml:space="preserve"> [18]</w:t>
      </w:r>
      <w:r w:rsidR="006A4D68">
        <w:rPr>
          <w:rFonts w:ascii="Times New Roman" w:hAnsi="Times New Roman" w:cs="Times New Roman"/>
          <w:sz w:val="24"/>
          <w:szCs w:val="24"/>
        </w:rPr>
        <w:t>.</w:t>
      </w:r>
    </w:p>
    <w:p w14:paraId="78E5A823" w14:textId="637AACD3" w:rsidR="00C053F5" w:rsidRPr="006A4D68" w:rsidRDefault="00683802" w:rsidP="006A4D68">
      <w:pPr>
        <w:spacing w:line="480" w:lineRule="auto"/>
        <w:rPr>
          <w:rFonts w:ascii="Times New Roman" w:hAnsi="Times New Roman" w:cs="Times New Roman"/>
          <w:sz w:val="24"/>
          <w:szCs w:val="24"/>
        </w:rPr>
      </w:pPr>
      <w:r>
        <w:rPr>
          <w:rFonts w:ascii="Times New Roman" w:hAnsi="Times New Roman" w:cs="Times New Roman"/>
          <w:sz w:val="24"/>
          <w:szCs w:val="24"/>
        </w:rPr>
        <w:tab/>
      </w:r>
      <w:r w:rsidR="00C053F5" w:rsidRPr="006A4D68">
        <w:rPr>
          <w:rFonts w:ascii="Times New Roman" w:hAnsi="Times New Roman" w:cs="Times New Roman"/>
          <w:sz w:val="24"/>
          <w:szCs w:val="24"/>
        </w:rPr>
        <w:t>URI:</w:t>
      </w:r>
      <w:r w:rsidR="0087762C" w:rsidRPr="006A4D68">
        <w:rPr>
          <w:rFonts w:ascii="Times New Roman" w:hAnsi="Times New Roman" w:cs="Times New Roman"/>
          <w:sz w:val="24"/>
          <w:szCs w:val="24"/>
        </w:rPr>
        <w:t xml:space="preserve"> https://maps.googleapis.com/maps/api/geocode/json</w:t>
      </w:r>
    </w:p>
    <w:p w14:paraId="05A9C694" w14:textId="14BC941A" w:rsidR="006C2D6A" w:rsidRPr="006C2D6A" w:rsidRDefault="00E8001D" w:rsidP="006C2D6A">
      <w:pPr>
        <w:spacing w:after="0" w:line="480" w:lineRule="auto"/>
        <w:ind w:firstLine="720"/>
        <w:rPr>
          <w:rFonts w:ascii="Times New Roman" w:hAnsi="Times New Roman" w:cs="Times New Roman"/>
          <w:sz w:val="24"/>
          <w:szCs w:val="24"/>
        </w:rPr>
      </w:pPr>
      <w:r w:rsidRPr="006C2D6A">
        <w:rPr>
          <w:rFonts w:ascii="Times New Roman" w:hAnsi="Times New Roman" w:cs="Times New Roman"/>
          <w:i/>
          <w:sz w:val="24"/>
          <w:szCs w:val="24"/>
        </w:rPr>
        <w:t xml:space="preserve">Firebase </w:t>
      </w:r>
      <w:r w:rsidR="00EB4116" w:rsidRPr="006C2D6A">
        <w:rPr>
          <w:rFonts w:ascii="Times New Roman" w:hAnsi="Times New Roman" w:cs="Times New Roman"/>
          <w:i/>
          <w:sz w:val="24"/>
          <w:szCs w:val="24"/>
        </w:rPr>
        <w:t xml:space="preserve">Cloud Messaging </w:t>
      </w:r>
      <w:r w:rsidRPr="006C2D6A">
        <w:rPr>
          <w:rFonts w:ascii="Times New Roman" w:hAnsi="Times New Roman" w:cs="Times New Roman"/>
          <w:i/>
          <w:sz w:val="24"/>
          <w:szCs w:val="24"/>
        </w:rPr>
        <w:t>Push</w:t>
      </w:r>
      <w:r w:rsidR="00A32B40" w:rsidRPr="006C2D6A">
        <w:rPr>
          <w:rFonts w:ascii="Times New Roman" w:hAnsi="Times New Roman" w:cs="Times New Roman"/>
          <w:i/>
          <w:sz w:val="24"/>
          <w:szCs w:val="24"/>
        </w:rPr>
        <w:t xml:space="preserve"> Notification</w:t>
      </w:r>
      <w:r w:rsidR="00945D9C" w:rsidRPr="006C2D6A">
        <w:rPr>
          <w:rFonts w:ascii="Times New Roman" w:hAnsi="Times New Roman" w:cs="Times New Roman"/>
          <w:i/>
          <w:sz w:val="24"/>
          <w:szCs w:val="24"/>
        </w:rPr>
        <w:t xml:space="preserve"> API</w:t>
      </w:r>
      <w:r w:rsidR="006C2D6A">
        <w:rPr>
          <w:rFonts w:ascii="Times New Roman" w:hAnsi="Times New Roman" w:cs="Times New Roman"/>
          <w:sz w:val="24"/>
          <w:szCs w:val="24"/>
        </w:rPr>
        <w:t xml:space="preserve">: </w:t>
      </w:r>
      <w:r w:rsidR="006C2D6A" w:rsidRPr="006C2D6A">
        <w:rPr>
          <w:rFonts w:ascii="Times New Roman" w:hAnsi="Times New Roman" w:cs="Times New Roman"/>
          <w:sz w:val="24"/>
          <w:szCs w:val="24"/>
        </w:rPr>
        <w:t>This API is called to send push message to user device. Unique ID of user’s device is passed in the API and FCM server sends the message to user device, where service worker listens to the message and invokes push notification</w:t>
      </w:r>
      <w:r w:rsidR="00135811">
        <w:rPr>
          <w:rFonts w:ascii="Times New Roman" w:hAnsi="Times New Roman" w:cs="Times New Roman"/>
          <w:sz w:val="24"/>
          <w:szCs w:val="24"/>
        </w:rPr>
        <w:t xml:space="preserve"> [17]</w:t>
      </w:r>
      <w:r w:rsidR="006C2D6A" w:rsidRPr="006C2D6A">
        <w:rPr>
          <w:rFonts w:ascii="Times New Roman" w:hAnsi="Times New Roman" w:cs="Times New Roman"/>
          <w:sz w:val="24"/>
          <w:szCs w:val="24"/>
        </w:rPr>
        <w:t>.</w:t>
      </w:r>
    </w:p>
    <w:p w14:paraId="305534C2" w14:textId="0EA85F96" w:rsidR="00FE4695" w:rsidRPr="006C2D6A" w:rsidRDefault="00AE4C8A" w:rsidP="00D029E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E4695" w:rsidRPr="006C2D6A">
        <w:rPr>
          <w:rFonts w:ascii="Times New Roman" w:hAnsi="Times New Roman" w:cs="Times New Roman"/>
          <w:sz w:val="24"/>
          <w:szCs w:val="24"/>
        </w:rPr>
        <w:t xml:space="preserve">URI: </w:t>
      </w:r>
      <w:r w:rsidR="00EB4116" w:rsidRPr="006C2D6A">
        <w:rPr>
          <w:rFonts w:ascii="Times New Roman" w:hAnsi="Times New Roman" w:cs="Times New Roman"/>
          <w:sz w:val="24"/>
          <w:szCs w:val="24"/>
        </w:rPr>
        <w:t>https://fcm.googleapis.com/fcm/send</w:t>
      </w:r>
    </w:p>
    <w:p w14:paraId="72FE24EA" w14:textId="3F593D24" w:rsidR="00535368" w:rsidRPr="003E7C20" w:rsidRDefault="00535368" w:rsidP="00D029EF">
      <w:pPr>
        <w:spacing w:after="0" w:line="480" w:lineRule="auto"/>
        <w:rPr>
          <w:rFonts w:ascii="Times New Roman" w:hAnsi="Times New Roman" w:cs="Times New Roman"/>
          <w:b/>
          <w:sz w:val="24"/>
          <w:szCs w:val="24"/>
        </w:rPr>
      </w:pPr>
      <w:r w:rsidRPr="003E7C20">
        <w:rPr>
          <w:rFonts w:ascii="Times New Roman" w:hAnsi="Times New Roman" w:cs="Times New Roman"/>
          <w:b/>
          <w:sz w:val="24"/>
          <w:szCs w:val="24"/>
        </w:rPr>
        <w:t>I</w:t>
      </w:r>
      <w:r w:rsidR="00A46166">
        <w:rPr>
          <w:rFonts w:ascii="Times New Roman" w:hAnsi="Times New Roman" w:cs="Times New Roman"/>
          <w:b/>
          <w:sz w:val="24"/>
          <w:szCs w:val="24"/>
        </w:rPr>
        <w:t>ntegration with Uber</w:t>
      </w:r>
    </w:p>
    <w:p w14:paraId="6A4DF4A5" w14:textId="4EC1F252" w:rsidR="00056D79" w:rsidRDefault="000D79ED" w:rsidP="00833883">
      <w:pPr>
        <w:spacing w:after="0" w:line="480" w:lineRule="auto"/>
        <w:ind w:firstLine="720"/>
        <w:rPr>
          <w:rFonts w:ascii="Times New Roman" w:hAnsi="Times New Roman" w:cs="Times New Roman"/>
          <w:sz w:val="24"/>
          <w:szCs w:val="24"/>
        </w:rPr>
      </w:pPr>
      <w:r w:rsidRPr="00056D79">
        <w:rPr>
          <w:rFonts w:ascii="Times New Roman" w:hAnsi="Times New Roman" w:cs="Times New Roman"/>
          <w:i/>
          <w:sz w:val="24"/>
          <w:szCs w:val="24"/>
        </w:rPr>
        <w:t>Products</w:t>
      </w:r>
      <w:r w:rsidR="00945D9C" w:rsidRPr="00056D79">
        <w:rPr>
          <w:rFonts w:ascii="Times New Roman" w:hAnsi="Times New Roman" w:cs="Times New Roman"/>
          <w:i/>
          <w:sz w:val="24"/>
          <w:szCs w:val="24"/>
        </w:rPr>
        <w:t xml:space="preserve"> API</w:t>
      </w:r>
      <w:r w:rsidR="00056D79">
        <w:rPr>
          <w:rFonts w:ascii="Times New Roman" w:hAnsi="Times New Roman" w:cs="Times New Roman"/>
          <w:sz w:val="24"/>
          <w:szCs w:val="24"/>
        </w:rPr>
        <w:t xml:space="preserve">: </w:t>
      </w:r>
      <w:r w:rsidR="00056D79" w:rsidRPr="00056D79">
        <w:rPr>
          <w:rFonts w:ascii="Times New Roman" w:hAnsi="Times New Roman" w:cs="Times New Roman"/>
          <w:sz w:val="24"/>
          <w:szCs w:val="24"/>
        </w:rPr>
        <w:t xml:space="preserve">The Products </w:t>
      </w:r>
      <w:r w:rsidR="00805726">
        <w:rPr>
          <w:rFonts w:ascii="Times New Roman" w:hAnsi="Times New Roman" w:cs="Times New Roman"/>
          <w:sz w:val="24"/>
          <w:szCs w:val="24"/>
        </w:rPr>
        <w:t>API</w:t>
      </w:r>
      <w:r w:rsidR="00056D79" w:rsidRPr="00056D79">
        <w:rPr>
          <w:rFonts w:ascii="Times New Roman" w:hAnsi="Times New Roman" w:cs="Times New Roman"/>
          <w:sz w:val="24"/>
          <w:szCs w:val="24"/>
        </w:rPr>
        <w:t xml:space="preserve"> returns</w:t>
      </w:r>
      <w:r w:rsidR="00805726">
        <w:rPr>
          <w:rFonts w:ascii="Times New Roman" w:hAnsi="Times New Roman" w:cs="Times New Roman"/>
          <w:sz w:val="24"/>
          <w:szCs w:val="24"/>
        </w:rPr>
        <w:t xml:space="preserve"> the</w:t>
      </w:r>
      <w:r w:rsidR="00056D79" w:rsidRPr="00056D79">
        <w:rPr>
          <w:rFonts w:ascii="Times New Roman" w:hAnsi="Times New Roman" w:cs="Times New Roman"/>
          <w:sz w:val="24"/>
          <w:szCs w:val="24"/>
        </w:rPr>
        <w:t xml:space="preserve"> information about </w:t>
      </w:r>
      <w:r w:rsidR="00805726">
        <w:rPr>
          <w:rFonts w:ascii="Times New Roman" w:hAnsi="Times New Roman" w:cs="Times New Roman"/>
          <w:sz w:val="24"/>
          <w:szCs w:val="24"/>
        </w:rPr>
        <w:t xml:space="preserve">various </w:t>
      </w:r>
      <w:r w:rsidR="007A4F6F">
        <w:rPr>
          <w:rFonts w:ascii="Times New Roman" w:hAnsi="Times New Roman" w:cs="Times New Roman"/>
          <w:sz w:val="24"/>
          <w:szCs w:val="24"/>
        </w:rPr>
        <w:t xml:space="preserve">Uber </w:t>
      </w:r>
      <w:r w:rsidR="00805726">
        <w:rPr>
          <w:rFonts w:ascii="Times New Roman" w:hAnsi="Times New Roman" w:cs="Times New Roman"/>
          <w:sz w:val="24"/>
          <w:szCs w:val="24"/>
        </w:rPr>
        <w:t>products available at the specified location. The response from endpoint contains information with display name for each available product [19</w:t>
      </w:r>
      <w:r w:rsidR="00DC60DD">
        <w:rPr>
          <w:rFonts w:ascii="Times New Roman" w:hAnsi="Times New Roman" w:cs="Times New Roman"/>
          <w:sz w:val="24"/>
          <w:szCs w:val="24"/>
        </w:rPr>
        <w:t>]</w:t>
      </w:r>
      <w:r w:rsidR="00056D79" w:rsidRPr="00056D79">
        <w:rPr>
          <w:rFonts w:ascii="Times New Roman" w:hAnsi="Times New Roman" w:cs="Times New Roman"/>
          <w:sz w:val="24"/>
          <w:szCs w:val="24"/>
        </w:rPr>
        <w:t>.</w:t>
      </w:r>
    </w:p>
    <w:p w14:paraId="3B728DA4" w14:textId="04E82A9A" w:rsidR="003E7C20" w:rsidRPr="00056D79" w:rsidRDefault="00AE4C8A" w:rsidP="00056D79">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E7C20" w:rsidRPr="00056D79">
        <w:rPr>
          <w:rFonts w:ascii="Times New Roman" w:hAnsi="Times New Roman" w:cs="Times New Roman"/>
          <w:sz w:val="24"/>
          <w:szCs w:val="24"/>
        </w:rPr>
        <w:t>URI: https://api.uber.com/v1.2/products</w:t>
      </w:r>
    </w:p>
    <w:p w14:paraId="3B53D86E" w14:textId="19032B84" w:rsidR="000D79ED" w:rsidRDefault="000D79ED" w:rsidP="00453B09">
      <w:pPr>
        <w:spacing w:after="0" w:line="480" w:lineRule="auto"/>
        <w:ind w:firstLine="720"/>
        <w:rPr>
          <w:rFonts w:ascii="Times New Roman" w:hAnsi="Times New Roman" w:cs="Times New Roman"/>
          <w:sz w:val="24"/>
          <w:szCs w:val="24"/>
        </w:rPr>
      </w:pPr>
      <w:r w:rsidRPr="00833883">
        <w:rPr>
          <w:rFonts w:ascii="Times New Roman" w:hAnsi="Times New Roman" w:cs="Times New Roman"/>
          <w:i/>
          <w:sz w:val="24"/>
          <w:szCs w:val="24"/>
        </w:rPr>
        <w:t>Price Estimate</w:t>
      </w:r>
      <w:r w:rsidR="00745FE7" w:rsidRPr="00833883">
        <w:rPr>
          <w:rFonts w:ascii="Times New Roman" w:hAnsi="Times New Roman" w:cs="Times New Roman"/>
          <w:i/>
          <w:sz w:val="24"/>
          <w:szCs w:val="24"/>
        </w:rPr>
        <w:t xml:space="preserve"> API</w:t>
      </w:r>
      <w:r w:rsidR="00833883">
        <w:rPr>
          <w:rFonts w:ascii="Times New Roman" w:hAnsi="Times New Roman" w:cs="Times New Roman"/>
          <w:sz w:val="24"/>
          <w:szCs w:val="24"/>
        </w:rPr>
        <w:t xml:space="preserve">: </w:t>
      </w:r>
      <w:r w:rsidRPr="000D79ED">
        <w:rPr>
          <w:rFonts w:ascii="Times New Roman" w:hAnsi="Times New Roman" w:cs="Times New Roman"/>
          <w:sz w:val="24"/>
          <w:szCs w:val="24"/>
        </w:rPr>
        <w:t xml:space="preserve">The Price Estimates </w:t>
      </w:r>
      <w:r w:rsidR="00622285">
        <w:rPr>
          <w:rFonts w:ascii="Times New Roman" w:hAnsi="Times New Roman" w:cs="Times New Roman"/>
          <w:sz w:val="24"/>
          <w:szCs w:val="24"/>
        </w:rPr>
        <w:t xml:space="preserve">API provides price range for each </w:t>
      </w:r>
      <w:r w:rsidR="005F5FE1">
        <w:rPr>
          <w:rFonts w:ascii="Times New Roman" w:hAnsi="Times New Roman" w:cs="Times New Roman"/>
          <w:sz w:val="24"/>
          <w:szCs w:val="24"/>
        </w:rPr>
        <w:t xml:space="preserve">Uber </w:t>
      </w:r>
      <w:r w:rsidR="00622285">
        <w:rPr>
          <w:rFonts w:ascii="Times New Roman" w:hAnsi="Times New Roman" w:cs="Times New Roman"/>
          <w:sz w:val="24"/>
          <w:szCs w:val="24"/>
        </w:rPr>
        <w:t xml:space="preserve">product. The price range is approximate and depends on the location at which product is requested </w:t>
      </w:r>
      <w:r w:rsidR="009C2164">
        <w:rPr>
          <w:rFonts w:ascii="Times New Roman" w:hAnsi="Times New Roman" w:cs="Times New Roman"/>
          <w:sz w:val="24"/>
          <w:szCs w:val="24"/>
        </w:rPr>
        <w:t>[19</w:t>
      </w:r>
      <w:r w:rsidR="00DC60DD">
        <w:rPr>
          <w:rFonts w:ascii="Times New Roman" w:hAnsi="Times New Roman" w:cs="Times New Roman"/>
          <w:sz w:val="24"/>
          <w:szCs w:val="24"/>
        </w:rPr>
        <w:t>]</w:t>
      </w:r>
      <w:r w:rsidRPr="000D79ED">
        <w:rPr>
          <w:rFonts w:ascii="Times New Roman" w:hAnsi="Times New Roman" w:cs="Times New Roman"/>
          <w:sz w:val="24"/>
          <w:szCs w:val="24"/>
        </w:rPr>
        <w:t>.</w:t>
      </w:r>
    </w:p>
    <w:p w14:paraId="5DFA84F9" w14:textId="110FD778" w:rsidR="00833883" w:rsidRPr="00945D9C" w:rsidRDefault="00AE4C8A" w:rsidP="008338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33883">
        <w:rPr>
          <w:rFonts w:ascii="Times New Roman" w:hAnsi="Times New Roman" w:cs="Times New Roman"/>
          <w:sz w:val="24"/>
          <w:szCs w:val="24"/>
        </w:rPr>
        <w:t xml:space="preserve">URI: </w:t>
      </w:r>
      <w:r w:rsidR="00833883" w:rsidRPr="004332B4">
        <w:rPr>
          <w:rFonts w:ascii="Times New Roman" w:hAnsi="Times New Roman" w:cs="Times New Roman"/>
          <w:sz w:val="24"/>
          <w:szCs w:val="24"/>
        </w:rPr>
        <w:t>https://api.uber.com/v1.2/estimates/price</w:t>
      </w:r>
    </w:p>
    <w:p w14:paraId="1AA2D200" w14:textId="1363362A" w:rsidR="004332B4" w:rsidRDefault="0024687F" w:rsidP="00453B09">
      <w:pPr>
        <w:spacing w:after="0" w:line="480" w:lineRule="auto"/>
        <w:ind w:firstLine="720"/>
        <w:rPr>
          <w:rFonts w:ascii="Times New Roman" w:hAnsi="Times New Roman" w:cs="Times New Roman"/>
          <w:sz w:val="24"/>
          <w:szCs w:val="24"/>
        </w:rPr>
      </w:pPr>
      <w:r w:rsidRPr="00EB408B">
        <w:rPr>
          <w:rFonts w:ascii="Times New Roman" w:hAnsi="Times New Roman" w:cs="Times New Roman"/>
          <w:i/>
          <w:sz w:val="24"/>
          <w:szCs w:val="24"/>
        </w:rPr>
        <w:lastRenderedPageBreak/>
        <w:t xml:space="preserve">Time Estimate </w:t>
      </w:r>
      <w:r w:rsidR="00090A10" w:rsidRPr="00EB408B">
        <w:rPr>
          <w:rFonts w:ascii="Times New Roman" w:hAnsi="Times New Roman" w:cs="Times New Roman"/>
          <w:i/>
          <w:sz w:val="24"/>
          <w:szCs w:val="24"/>
        </w:rPr>
        <w:t>API</w:t>
      </w:r>
      <w:r w:rsidR="00EB408B" w:rsidRPr="00EB408B">
        <w:rPr>
          <w:rFonts w:ascii="Times New Roman" w:hAnsi="Times New Roman" w:cs="Times New Roman"/>
          <w:sz w:val="24"/>
          <w:szCs w:val="24"/>
        </w:rPr>
        <w:t>:</w:t>
      </w:r>
      <w:r w:rsidR="00EB408B">
        <w:rPr>
          <w:rFonts w:ascii="Times New Roman" w:hAnsi="Times New Roman" w:cs="Times New Roman"/>
          <w:i/>
          <w:sz w:val="24"/>
          <w:szCs w:val="24"/>
        </w:rPr>
        <w:t xml:space="preserve"> </w:t>
      </w:r>
      <w:r w:rsidRPr="00EB408B">
        <w:rPr>
          <w:rFonts w:ascii="Times New Roman" w:hAnsi="Times New Roman" w:cs="Times New Roman"/>
          <w:sz w:val="24"/>
          <w:szCs w:val="24"/>
        </w:rPr>
        <w:t xml:space="preserve">The Time Estimates </w:t>
      </w:r>
      <w:r w:rsidR="00571977">
        <w:rPr>
          <w:rFonts w:ascii="Times New Roman" w:hAnsi="Times New Roman" w:cs="Times New Roman"/>
          <w:sz w:val="24"/>
          <w:szCs w:val="24"/>
        </w:rPr>
        <w:t>API</w:t>
      </w:r>
      <w:r w:rsidRPr="00EB408B">
        <w:rPr>
          <w:rFonts w:ascii="Times New Roman" w:hAnsi="Times New Roman" w:cs="Times New Roman"/>
          <w:sz w:val="24"/>
          <w:szCs w:val="24"/>
        </w:rPr>
        <w:t xml:space="preserve"> returns </w:t>
      </w:r>
      <w:r w:rsidR="00571977">
        <w:rPr>
          <w:rFonts w:ascii="Times New Roman" w:hAnsi="Times New Roman" w:cs="Times New Roman"/>
          <w:sz w:val="24"/>
          <w:szCs w:val="24"/>
        </w:rPr>
        <w:t xml:space="preserve">the estimated time for arrival </w:t>
      </w:r>
      <w:r w:rsidR="009D2CC2">
        <w:rPr>
          <w:rFonts w:ascii="Times New Roman" w:hAnsi="Times New Roman" w:cs="Times New Roman"/>
          <w:sz w:val="24"/>
          <w:szCs w:val="24"/>
        </w:rPr>
        <w:t xml:space="preserve">of </w:t>
      </w:r>
      <w:r w:rsidR="005F5FE1">
        <w:rPr>
          <w:rFonts w:ascii="Times New Roman" w:hAnsi="Times New Roman" w:cs="Times New Roman"/>
          <w:sz w:val="24"/>
          <w:szCs w:val="24"/>
        </w:rPr>
        <w:t>U</w:t>
      </w:r>
      <w:r w:rsidR="009D2CC2" w:rsidRPr="00EB408B">
        <w:rPr>
          <w:rFonts w:ascii="Times New Roman" w:hAnsi="Times New Roman" w:cs="Times New Roman"/>
          <w:sz w:val="24"/>
          <w:szCs w:val="24"/>
        </w:rPr>
        <w:t>ber</w:t>
      </w:r>
      <w:r w:rsidR="003C779E" w:rsidRPr="00EB408B">
        <w:rPr>
          <w:rFonts w:ascii="Times New Roman" w:hAnsi="Times New Roman" w:cs="Times New Roman"/>
          <w:sz w:val="24"/>
          <w:szCs w:val="24"/>
        </w:rPr>
        <w:t xml:space="preserve"> </w:t>
      </w:r>
      <w:r w:rsidRPr="00EB408B">
        <w:rPr>
          <w:rFonts w:ascii="Times New Roman" w:hAnsi="Times New Roman" w:cs="Times New Roman"/>
          <w:sz w:val="24"/>
          <w:szCs w:val="24"/>
        </w:rPr>
        <w:t>product</w:t>
      </w:r>
      <w:r w:rsidR="00571977">
        <w:rPr>
          <w:rFonts w:ascii="Times New Roman" w:hAnsi="Times New Roman" w:cs="Times New Roman"/>
          <w:sz w:val="24"/>
          <w:szCs w:val="24"/>
        </w:rPr>
        <w:t xml:space="preserve"> that is</w:t>
      </w:r>
      <w:r w:rsidRPr="00EB408B">
        <w:rPr>
          <w:rFonts w:ascii="Times New Roman" w:hAnsi="Times New Roman" w:cs="Times New Roman"/>
          <w:sz w:val="24"/>
          <w:szCs w:val="24"/>
        </w:rPr>
        <w:t xml:space="preserve"> currently available at a given location</w:t>
      </w:r>
      <w:r w:rsidR="00571977">
        <w:rPr>
          <w:rFonts w:ascii="Times New Roman" w:hAnsi="Times New Roman" w:cs="Times New Roman"/>
          <w:sz w:val="24"/>
          <w:szCs w:val="24"/>
        </w:rPr>
        <w:t>.</w:t>
      </w:r>
      <w:r w:rsidR="00A16FF7">
        <w:rPr>
          <w:rFonts w:ascii="Times New Roman" w:hAnsi="Times New Roman" w:cs="Times New Roman"/>
          <w:sz w:val="24"/>
          <w:szCs w:val="24"/>
        </w:rPr>
        <w:t xml:space="preserve"> The time information provided by the API is real-time and </w:t>
      </w:r>
      <w:r w:rsidRPr="00EB408B">
        <w:rPr>
          <w:rFonts w:ascii="Times New Roman" w:hAnsi="Times New Roman" w:cs="Times New Roman"/>
          <w:sz w:val="24"/>
          <w:szCs w:val="24"/>
        </w:rPr>
        <w:t>expressed as integers in seconds</w:t>
      </w:r>
      <w:r w:rsidR="00DC60DD">
        <w:rPr>
          <w:rFonts w:ascii="Times New Roman" w:hAnsi="Times New Roman" w:cs="Times New Roman"/>
          <w:sz w:val="24"/>
          <w:szCs w:val="24"/>
        </w:rPr>
        <w:t xml:space="preserve"> [1</w:t>
      </w:r>
      <w:r w:rsidR="00B629C7">
        <w:rPr>
          <w:rFonts w:ascii="Times New Roman" w:hAnsi="Times New Roman" w:cs="Times New Roman"/>
          <w:sz w:val="24"/>
          <w:szCs w:val="24"/>
        </w:rPr>
        <w:t>9</w:t>
      </w:r>
      <w:r w:rsidR="00DC60DD">
        <w:rPr>
          <w:rFonts w:ascii="Times New Roman" w:hAnsi="Times New Roman" w:cs="Times New Roman"/>
          <w:sz w:val="24"/>
          <w:szCs w:val="24"/>
        </w:rPr>
        <w:t>]</w:t>
      </w:r>
      <w:r w:rsidRPr="00EB408B">
        <w:rPr>
          <w:rFonts w:ascii="Times New Roman" w:hAnsi="Times New Roman" w:cs="Times New Roman"/>
          <w:sz w:val="24"/>
          <w:szCs w:val="24"/>
        </w:rPr>
        <w:t>.</w:t>
      </w:r>
    </w:p>
    <w:p w14:paraId="2DD62A71" w14:textId="68A95DF0" w:rsidR="00EB408B" w:rsidRPr="00EB408B" w:rsidRDefault="00AE4C8A" w:rsidP="00EB408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B408B" w:rsidRPr="00EB408B">
        <w:rPr>
          <w:rFonts w:ascii="Times New Roman" w:hAnsi="Times New Roman" w:cs="Times New Roman"/>
          <w:sz w:val="24"/>
          <w:szCs w:val="24"/>
        </w:rPr>
        <w:t>URI: https://api.uber.com/v1.2/estimates/time</w:t>
      </w:r>
    </w:p>
    <w:p w14:paraId="00CBF40A" w14:textId="324CF10A" w:rsidR="00197263" w:rsidRPr="00A60158" w:rsidRDefault="00197263" w:rsidP="009D3A70">
      <w:pPr>
        <w:spacing w:after="0" w:line="480" w:lineRule="auto"/>
        <w:rPr>
          <w:rFonts w:ascii="Times New Roman" w:hAnsi="Times New Roman" w:cs="Times New Roman"/>
          <w:b/>
          <w:sz w:val="24"/>
          <w:szCs w:val="24"/>
        </w:rPr>
      </w:pPr>
      <w:r w:rsidRPr="00A60158">
        <w:rPr>
          <w:rFonts w:ascii="Times New Roman" w:hAnsi="Times New Roman" w:cs="Times New Roman"/>
          <w:b/>
          <w:sz w:val="24"/>
          <w:szCs w:val="24"/>
        </w:rPr>
        <w:t>Integration with Lyft</w:t>
      </w:r>
    </w:p>
    <w:p w14:paraId="526D82DD" w14:textId="39388816" w:rsidR="00364D89" w:rsidRDefault="001C5E2E" w:rsidP="00E459DC">
      <w:pPr>
        <w:spacing w:after="0" w:line="480" w:lineRule="auto"/>
        <w:ind w:firstLine="720"/>
        <w:rPr>
          <w:rFonts w:ascii="Times New Roman" w:hAnsi="Times New Roman" w:cs="Times New Roman"/>
          <w:sz w:val="24"/>
          <w:szCs w:val="24"/>
        </w:rPr>
      </w:pPr>
      <w:r w:rsidRPr="0021701E">
        <w:rPr>
          <w:rFonts w:ascii="Times New Roman" w:hAnsi="Times New Roman" w:cs="Times New Roman"/>
          <w:i/>
          <w:sz w:val="24"/>
          <w:szCs w:val="24"/>
        </w:rPr>
        <w:t>Ride Types</w:t>
      </w:r>
      <w:r w:rsidR="00B70CC5" w:rsidRPr="0021701E">
        <w:rPr>
          <w:rFonts w:ascii="Times New Roman" w:hAnsi="Times New Roman" w:cs="Times New Roman"/>
          <w:i/>
          <w:sz w:val="24"/>
          <w:szCs w:val="24"/>
        </w:rPr>
        <w:t xml:space="preserve"> API</w:t>
      </w:r>
      <w:r w:rsidR="0021701E">
        <w:rPr>
          <w:rFonts w:ascii="Times New Roman" w:hAnsi="Times New Roman" w:cs="Times New Roman"/>
          <w:sz w:val="24"/>
          <w:szCs w:val="24"/>
        </w:rPr>
        <w:t>:</w:t>
      </w:r>
      <w:r w:rsidR="00364D89">
        <w:rPr>
          <w:rFonts w:ascii="Times New Roman" w:hAnsi="Times New Roman" w:cs="Times New Roman"/>
          <w:sz w:val="24"/>
          <w:szCs w:val="24"/>
        </w:rPr>
        <w:t xml:space="preserve"> </w:t>
      </w:r>
      <w:r w:rsidR="00364D89" w:rsidRPr="001C5E2E">
        <w:rPr>
          <w:rFonts w:ascii="Times New Roman" w:hAnsi="Times New Roman" w:cs="Times New Roman"/>
          <w:sz w:val="24"/>
          <w:szCs w:val="24"/>
        </w:rPr>
        <w:t xml:space="preserve">The ridetypes endpoint returns the </w:t>
      </w:r>
      <w:r w:rsidR="00364D89">
        <w:rPr>
          <w:rFonts w:ascii="Times New Roman" w:hAnsi="Times New Roman" w:cs="Times New Roman"/>
          <w:sz w:val="24"/>
          <w:szCs w:val="24"/>
        </w:rPr>
        <w:t xml:space="preserve">lyft </w:t>
      </w:r>
      <w:r w:rsidR="00364D89" w:rsidRPr="001C5E2E">
        <w:rPr>
          <w:rFonts w:ascii="Times New Roman" w:hAnsi="Times New Roman" w:cs="Times New Roman"/>
          <w:sz w:val="24"/>
          <w:szCs w:val="24"/>
        </w:rPr>
        <w:t>ride types avail</w:t>
      </w:r>
      <w:r w:rsidR="00364D89">
        <w:rPr>
          <w:rFonts w:ascii="Times New Roman" w:hAnsi="Times New Roman" w:cs="Times New Roman"/>
          <w:sz w:val="24"/>
          <w:szCs w:val="24"/>
        </w:rPr>
        <w:t>able at the specified location</w:t>
      </w:r>
      <w:r w:rsidR="003B3541">
        <w:rPr>
          <w:rFonts w:ascii="Times New Roman" w:hAnsi="Times New Roman" w:cs="Times New Roman"/>
          <w:sz w:val="24"/>
          <w:szCs w:val="24"/>
        </w:rPr>
        <w:t xml:space="preserve"> [20]</w:t>
      </w:r>
      <w:r w:rsidR="00364D89">
        <w:rPr>
          <w:rFonts w:ascii="Times New Roman" w:hAnsi="Times New Roman" w:cs="Times New Roman"/>
          <w:sz w:val="24"/>
          <w:szCs w:val="24"/>
        </w:rPr>
        <w:t>.</w:t>
      </w:r>
    </w:p>
    <w:p w14:paraId="6FB65AF5" w14:textId="393A3DD9" w:rsidR="00B70CC5" w:rsidRPr="00364D89" w:rsidRDefault="00AE4C8A" w:rsidP="00E459DC">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70CC5" w:rsidRPr="00364D89">
        <w:rPr>
          <w:rFonts w:ascii="Times New Roman" w:hAnsi="Times New Roman" w:cs="Times New Roman"/>
          <w:sz w:val="24"/>
          <w:szCs w:val="24"/>
        </w:rPr>
        <w:t>URI: https://api.lyft.com/v1/ridetypes</w:t>
      </w:r>
    </w:p>
    <w:p w14:paraId="58750F47" w14:textId="29B23DD6" w:rsidR="00A64619" w:rsidRPr="00A64619" w:rsidRDefault="00E1405C" w:rsidP="00A64619">
      <w:pPr>
        <w:spacing w:after="0" w:line="480" w:lineRule="auto"/>
        <w:ind w:firstLine="720"/>
        <w:rPr>
          <w:rFonts w:ascii="Times New Roman" w:hAnsi="Times New Roman" w:cs="Times New Roman"/>
          <w:sz w:val="24"/>
          <w:szCs w:val="24"/>
        </w:rPr>
      </w:pPr>
      <w:r w:rsidRPr="00A64619">
        <w:rPr>
          <w:rFonts w:ascii="Times New Roman" w:hAnsi="Times New Roman" w:cs="Times New Roman"/>
          <w:i/>
          <w:sz w:val="24"/>
          <w:szCs w:val="24"/>
        </w:rPr>
        <w:t xml:space="preserve">Cost </w:t>
      </w:r>
      <w:r w:rsidR="00260935" w:rsidRPr="00A64619">
        <w:rPr>
          <w:rFonts w:ascii="Times New Roman" w:hAnsi="Times New Roman" w:cs="Times New Roman"/>
          <w:i/>
          <w:sz w:val="24"/>
          <w:szCs w:val="24"/>
        </w:rPr>
        <w:t>API</w:t>
      </w:r>
      <w:r w:rsidR="00A64619" w:rsidRPr="00A64619">
        <w:rPr>
          <w:rFonts w:ascii="Times New Roman" w:hAnsi="Times New Roman" w:cs="Times New Roman"/>
          <w:sz w:val="24"/>
          <w:szCs w:val="24"/>
        </w:rPr>
        <w:t>: The cost endpoint returns the estimated cost, distance, and duration of a ride between a start location and end location</w:t>
      </w:r>
      <w:r w:rsidR="003B3541">
        <w:rPr>
          <w:rFonts w:ascii="Times New Roman" w:hAnsi="Times New Roman" w:cs="Times New Roman"/>
          <w:sz w:val="24"/>
          <w:szCs w:val="24"/>
        </w:rPr>
        <w:t xml:space="preserve"> [20]</w:t>
      </w:r>
      <w:r w:rsidR="00A64619" w:rsidRPr="00A64619">
        <w:rPr>
          <w:rFonts w:ascii="Times New Roman" w:hAnsi="Times New Roman" w:cs="Times New Roman"/>
          <w:sz w:val="24"/>
          <w:szCs w:val="24"/>
        </w:rPr>
        <w:t>.</w:t>
      </w:r>
    </w:p>
    <w:p w14:paraId="12C46C5C" w14:textId="1B299FB0" w:rsidR="00260935" w:rsidRDefault="00A64619" w:rsidP="00A6461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AE4C8A">
        <w:rPr>
          <w:rFonts w:ascii="Times New Roman" w:hAnsi="Times New Roman" w:cs="Times New Roman"/>
          <w:sz w:val="24"/>
          <w:szCs w:val="24"/>
        </w:rPr>
        <w:tab/>
      </w:r>
      <w:r w:rsidR="00260935">
        <w:rPr>
          <w:rFonts w:ascii="Times New Roman" w:hAnsi="Times New Roman" w:cs="Times New Roman"/>
          <w:sz w:val="24"/>
          <w:szCs w:val="24"/>
        </w:rPr>
        <w:t xml:space="preserve">URI: </w:t>
      </w:r>
      <w:r w:rsidR="00260935" w:rsidRPr="007F178F">
        <w:rPr>
          <w:rFonts w:ascii="Times New Roman" w:hAnsi="Times New Roman" w:cs="Times New Roman"/>
          <w:sz w:val="24"/>
          <w:szCs w:val="24"/>
        </w:rPr>
        <w:t>https://api.lyft.com/v1/cost</w:t>
      </w:r>
    </w:p>
    <w:p w14:paraId="3A04B12D" w14:textId="451ADA4E" w:rsidR="002A6BE5" w:rsidRPr="002A6BE5" w:rsidRDefault="009922D6" w:rsidP="002A6BE5">
      <w:pPr>
        <w:spacing w:after="0" w:line="480" w:lineRule="auto"/>
        <w:ind w:firstLine="720"/>
        <w:rPr>
          <w:rFonts w:ascii="Times New Roman" w:hAnsi="Times New Roman" w:cs="Times New Roman"/>
          <w:sz w:val="24"/>
          <w:szCs w:val="24"/>
        </w:rPr>
      </w:pPr>
      <w:r w:rsidRPr="002A6BE5">
        <w:rPr>
          <w:rFonts w:ascii="Times New Roman" w:hAnsi="Times New Roman" w:cs="Times New Roman"/>
          <w:i/>
          <w:sz w:val="24"/>
          <w:szCs w:val="24"/>
        </w:rPr>
        <w:t>Time</w:t>
      </w:r>
      <w:r w:rsidR="00260935" w:rsidRPr="002A6BE5">
        <w:rPr>
          <w:rFonts w:ascii="Times New Roman" w:hAnsi="Times New Roman" w:cs="Times New Roman"/>
          <w:i/>
          <w:sz w:val="24"/>
          <w:szCs w:val="24"/>
        </w:rPr>
        <w:t xml:space="preserve"> </w:t>
      </w:r>
      <w:r w:rsidRPr="002A6BE5">
        <w:rPr>
          <w:rFonts w:ascii="Times New Roman" w:hAnsi="Times New Roman" w:cs="Times New Roman"/>
          <w:i/>
          <w:sz w:val="24"/>
          <w:szCs w:val="24"/>
        </w:rPr>
        <w:t xml:space="preserve">Estimate </w:t>
      </w:r>
      <w:r w:rsidR="00260935" w:rsidRPr="002A6BE5">
        <w:rPr>
          <w:rFonts w:ascii="Times New Roman" w:hAnsi="Times New Roman" w:cs="Times New Roman"/>
          <w:i/>
          <w:sz w:val="24"/>
          <w:szCs w:val="24"/>
        </w:rPr>
        <w:t>API</w:t>
      </w:r>
      <w:r w:rsidR="002A6BE5" w:rsidRPr="002A6BE5">
        <w:rPr>
          <w:rFonts w:ascii="Times New Roman" w:hAnsi="Times New Roman" w:cs="Times New Roman"/>
          <w:sz w:val="24"/>
          <w:szCs w:val="24"/>
        </w:rPr>
        <w:t>: The ETA (estimated time arrival) endpoint returns the estimated time in seconds it will take for the nearest driver to reach the specified location</w:t>
      </w:r>
      <w:r w:rsidR="003B3541">
        <w:rPr>
          <w:rFonts w:ascii="Times New Roman" w:hAnsi="Times New Roman" w:cs="Times New Roman"/>
          <w:sz w:val="24"/>
          <w:szCs w:val="24"/>
        </w:rPr>
        <w:t xml:space="preserve"> [20]</w:t>
      </w:r>
      <w:r w:rsidR="002A6BE5" w:rsidRPr="002A6BE5">
        <w:rPr>
          <w:rFonts w:ascii="Times New Roman" w:hAnsi="Times New Roman" w:cs="Times New Roman"/>
          <w:sz w:val="24"/>
          <w:szCs w:val="24"/>
        </w:rPr>
        <w:t>.</w:t>
      </w:r>
    </w:p>
    <w:p w14:paraId="787E3702" w14:textId="50E6AB1E" w:rsidR="00260935" w:rsidRPr="002A6BE5" w:rsidRDefault="00AE4C8A" w:rsidP="002A6BE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60935" w:rsidRPr="002A6BE5">
        <w:rPr>
          <w:rFonts w:ascii="Times New Roman" w:hAnsi="Times New Roman" w:cs="Times New Roman"/>
          <w:sz w:val="24"/>
          <w:szCs w:val="24"/>
        </w:rPr>
        <w:t>URI: https://api.lyft.com/v1/eta</w:t>
      </w:r>
    </w:p>
    <w:p w14:paraId="4511C4E4" w14:textId="77777777" w:rsidR="00A430A5" w:rsidRDefault="00A430A5" w:rsidP="00EA07AD">
      <w:pPr>
        <w:jc w:val="center"/>
        <w:rPr>
          <w:rFonts w:ascii="Times New Roman" w:hAnsi="Times New Roman" w:cs="Times New Roman"/>
          <w:b/>
          <w:sz w:val="24"/>
          <w:szCs w:val="24"/>
        </w:rPr>
      </w:pPr>
    </w:p>
    <w:p w14:paraId="55BB2B41" w14:textId="77777777" w:rsidR="00A613B7" w:rsidRDefault="00A613B7">
      <w:pPr>
        <w:rPr>
          <w:rFonts w:ascii="Times New Roman" w:hAnsi="Times New Roman" w:cs="Times New Roman"/>
          <w:b/>
          <w:sz w:val="24"/>
          <w:szCs w:val="24"/>
        </w:rPr>
      </w:pPr>
      <w:r>
        <w:rPr>
          <w:rFonts w:ascii="Times New Roman" w:hAnsi="Times New Roman" w:cs="Times New Roman"/>
          <w:b/>
          <w:sz w:val="24"/>
          <w:szCs w:val="24"/>
        </w:rPr>
        <w:br w:type="page"/>
      </w:r>
    </w:p>
    <w:p w14:paraId="087740F2" w14:textId="77777777" w:rsidR="008539F3" w:rsidRDefault="001E7A97" w:rsidP="00B7774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7C1A18F1" w14:textId="77777777" w:rsidR="00942AA4" w:rsidRDefault="001E7A97" w:rsidP="00942AA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RESULTANT SYSTEM</w:t>
      </w:r>
    </w:p>
    <w:p w14:paraId="7A26E478" w14:textId="7872AAA8" w:rsidR="00655F06" w:rsidRPr="00942AA4" w:rsidRDefault="0063610A" w:rsidP="00942AA4">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AF01F4">
        <w:rPr>
          <w:rFonts w:ascii="Times New Roman" w:hAnsi="Times New Roman" w:cs="Times New Roman"/>
          <w:sz w:val="24"/>
          <w:szCs w:val="24"/>
        </w:rPr>
        <w:t>This</w:t>
      </w:r>
      <w:r w:rsidR="00B51F54">
        <w:rPr>
          <w:rFonts w:ascii="Times New Roman" w:hAnsi="Times New Roman" w:cs="Times New Roman"/>
          <w:sz w:val="24"/>
          <w:szCs w:val="24"/>
        </w:rPr>
        <w:t xml:space="preserve"> chapter</w:t>
      </w:r>
      <w:r w:rsidR="008E5A03">
        <w:rPr>
          <w:rFonts w:ascii="Times New Roman" w:hAnsi="Times New Roman" w:cs="Times New Roman"/>
          <w:sz w:val="24"/>
          <w:szCs w:val="24"/>
        </w:rPr>
        <w:t xml:space="preserve"> </w:t>
      </w:r>
      <w:r w:rsidR="00F57C96">
        <w:rPr>
          <w:rFonts w:ascii="Times New Roman" w:hAnsi="Times New Roman" w:cs="Times New Roman"/>
          <w:sz w:val="24"/>
          <w:szCs w:val="24"/>
        </w:rPr>
        <w:t>presents the features of</w:t>
      </w:r>
      <w:r w:rsidR="008E5A03">
        <w:rPr>
          <w:rFonts w:ascii="Times New Roman" w:hAnsi="Times New Roman" w:cs="Times New Roman"/>
          <w:sz w:val="24"/>
          <w:szCs w:val="24"/>
        </w:rPr>
        <w:t xml:space="preserve"> the Travel Helper web application</w:t>
      </w:r>
      <w:r w:rsidR="00934431">
        <w:rPr>
          <w:rFonts w:ascii="Times New Roman" w:hAnsi="Times New Roman" w:cs="Times New Roman"/>
          <w:sz w:val="24"/>
          <w:szCs w:val="24"/>
        </w:rPr>
        <w:t>.</w:t>
      </w:r>
      <w:r w:rsidR="008E5A03">
        <w:rPr>
          <w:rFonts w:ascii="Times New Roman" w:hAnsi="Times New Roman" w:cs="Times New Roman"/>
          <w:sz w:val="24"/>
          <w:szCs w:val="24"/>
        </w:rPr>
        <w:t xml:space="preserve"> The modules of the </w:t>
      </w:r>
      <w:r w:rsidR="003A25BB">
        <w:rPr>
          <w:rFonts w:ascii="Times New Roman" w:hAnsi="Times New Roman" w:cs="Times New Roman"/>
          <w:sz w:val="24"/>
          <w:szCs w:val="24"/>
        </w:rPr>
        <w:t>Travel Helper web</w:t>
      </w:r>
      <w:r w:rsidR="00655F06">
        <w:rPr>
          <w:rFonts w:ascii="Times New Roman" w:hAnsi="Times New Roman" w:cs="Times New Roman"/>
          <w:sz w:val="24"/>
          <w:szCs w:val="24"/>
        </w:rPr>
        <w:t xml:space="preserve"> </w:t>
      </w:r>
      <w:r w:rsidR="008E5A03">
        <w:rPr>
          <w:rFonts w:ascii="Times New Roman" w:hAnsi="Times New Roman" w:cs="Times New Roman"/>
          <w:sz w:val="24"/>
          <w:szCs w:val="24"/>
        </w:rPr>
        <w:t xml:space="preserve">application are </w:t>
      </w:r>
      <w:r w:rsidR="00655F06">
        <w:rPr>
          <w:rFonts w:ascii="Times New Roman" w:hAnsi="Times New Roman" w:cs="Times New Roman"/>
          <w:sz w:val="24"/>
          <w:szCs w:val="24"/>
        </w:rPr>
        <w:t xml:space="preserve">User Profiling, Travel Search, Schedule Travel, and Dashboard. </w:t>
      </w:r>
    </w:p>
    <w:p w14:paraId="4117B6D8" w14:textId="3BE8320C" w:rsidR="00655F06" w:rsidRDefault="00655F06" w:rsidP="00655F06">
      <w:pPr>
        <w:spacing w:after="0" w:line="480" w:lineRule="auto"/>
        <w:ind w:firstLine="720"/>
        <w:rPr>
          <w:rFonts w:ascii="Times New Roman" w:hAnsi="Times New Roman" w:cs="Times New Roman"/>
          <w:sz w:val="24"/>
          <w:szCs w:val="24"/>
        </w:rPr>
      </w:pPr>
      <w:r w:rsidRPr="00D66A49">
        <w:rPr>
          <w:rFonts w:ascii="Times New Roman" w:hAnsi="Times New Roman" w:cs="Times New Roman"/>
          <w:i/>
          <w:sz w:val="24"/>
          <w:szCs w:val="24"/>
        </w:rPr>
        <w:t>User Profiling</w:t>
      </w:r>
      <w:r>
        <w:rPr>
          <w:rFonts w:ascii="Times New Roman" w:hAnsi="Times New Roman" w:cs="Times New Roman"/>
          <w:sz w:val="24"/>
          <w:szCs w:val="24"/>
        </w:rPr>
        <w:t xml:space="preserve">: </w:t>
      </w:r>
      <w:r w:rsidR="001E1489">
        <w:rPr>
          <w:rFonts w:ascii="Times New Roman" w:hAnsi="Times New Roman" w:cs="Times New Roman"/>
          <w:sz w:val="24"/>
          <w:szCs w:val="24"/>
        </w:rPr>
        <w:t xml:space="preserve">This module handles </w:t>
      </w:r>
      <w:r w:rsidR="006051CA">
        <w:rPr>
          <w:rFonts w:ascii="Times New Roman" w:hAnsi="Times New Roman" w:cs="Times New Roman"/>
          <w:sz w:val="24"/>
          <w:szCs w:val="24"/>
        </w:rPr>
        <w:t xml:space="preserve">the </w:t>
      </w:r>
      <w:r w:rsidR="001E1489">
        <w:rPr>
          <w:rFonts w:ascii="Times New Roman" w:hAnsi="Times New Roman" w:cs="Times New Roman"/>
          <w:sz w:val="24"/>
          <w:szCs w:val="24"/>
        </w:rPr>
        <w:t>login page which contains</w:t>
      </w:r>
      <w:r w:rsidR="004D7BA8">
        <w:rPr>
          <w:rFonts w:ascii="Times New Roman" w:hAnsi="Times New Roman" w:cs="Times New Roman"/>
          <w:sz w:val="24"/>
          <w:szCs w:val="24"/>
        </w:rPr>
        <w:t xml:space="preserve"> the </w:t>
      </w:r>
      <w:r w:rsidR="001E1489">
        <w:rPr>
          <w:rFonts w:ascii="Times New Roman" w:hAnsi="Times New Roman" w:cs="Times New Roman"/>
          <w:sz w:val="24"/>
          <w:szCs w:val="24"/>
        </w:rPr>
        <w:t xml:space="preserve">login </w:t>
      </w:r>
      <w:r w:rsidR="00C77DD7">
        <w:rPr>
          <w:rFonts w:ascii="Times New Roman" w:hAnsi="Times New Roman" w:cs="Times New Roman"/>
          <w:sz w:val="24"/>
          <w:szCs w:val="24"/>
        </w:rPr>
        <w:t>form</w:t>
      </w:r>
      <w:r w:rsidR="00F25DF6">
        <w:rPr>
          <w:rFonts w:ascii="Times New Roman" w:hAnsi="Times New Roman" w:cs="Times New Roman"/>
          <w:sz w:val="24"/>
          <w:szCs w:val="24"/>
        </w:rPr>
        <w:t xml:space="preserve"> for</w:t>
      </w:r>
      <w:r w:rsidR="001E1489">
        <w:rPr>
          <w:rFonts w:ascii="Times New Roman" w:hAnsi="Times New Roman" w:cs="Times New Roman"/>
          <w:sz w:val="24"/>
          <w:szCs w:val="24"/>
        </w:rPr>
        <w:t xml:space="preserve"> </w:t>
      </w:r>
      <w:r w:rsidR="00AB4611">
        <w:rPr>
          <w:rFonts w:ascii="Times New Roman" w:hAnsi="Times New Roman" w:cs="Times New Roman"/>
          <w:sz w:val="24"/>
          <w:szCs w:val="24"/>
        </w:rPr>
        <w:t xml:space="preserve">existing </w:t>
      </w:r>
      <w:r w:rsidR="001E1489">
        <w:rPr>
          <w:rFonts w:ascii="Times New Roman" w:hAnsi="Times New Roman" w:cs="Times New Roman"/>
          <w:sz w:val="24"/>
          <w:szCs w:val="24"/>
        </w:rPr>
        <w:t>users</w:t>
      </w:r>
      <w:r w:rsidR="00AB4611">
        <w:rPr>
          <w:rFonts w:ascii="Times New Roman" w:hAnsi="Times New Roman" w:cs="Times New Roman"/>
          <w:sz w:val="24"/>
          <w:szCs w:val="24"/>
        </w:rPr>
        <w:t xml:space="preserve"> to login</w:t>
      </w:r>
      <w:r w:rsidR="001E1489">
        <w:rPr>
          <w:rFonts w:ascii="Times New Roman" w:hAnsi="Times New Roman" w:cs="Times New Roman"/>
          <w:sz w:val="24"/>
          <w:szCs w:val="24"/>
        </w:rPr>
        <w:t xml:space="preserve"> or provides link to sign up form for new account </w:t>
      </w:r>
      <w:r w:rsidR="0043196F">
        <w:rPr>
          <w:rFonts w:ascii="Times New Roman" w:hAnsi="Times New Roman" w:cs="Times New Roman"/>
          <w:sz w:val="24"/>
          <w:szCs w:val="24"/>
        </w:rPr>
        <w:t>creation.</w:t>
      </w:r>
    </w:p>
    <w:p w14:paraId="45CE61FF" w14:textId="3DA7D448" w:rsidR="00655F06" w:rsidRDefault="00655F06" w:rsidP="00655F06">
      <w:pPr>
        <w:spacing w:after="0" w:line="480" w:lineRule="auto"/>
        <w:ind w:firstLine="720"/>
        <w:rPr>
          <w:rFonts w:ascii="Times New Roman" w:hAnsi="Times New Roman" w:cs="Times New Roman"/>
          <w:sz w:val="24"/>
          <w:szCs w:val="24"/>
        </w:rPr>
      </w:pPr>
      <w:r w:rsidRPr="00354722">
        <w:rPr>
          <w:rFonts w:ascii="Times New Roman" w:hAnsi="Times New Roman" w:cs="Times New Roman"/>
          <w:i/>
          <w:sz w:val="24"/>
          <w:szCs w:val="24"/>
        </w:rPr>
        <w:t>Travel Search</w:t>
      </w:r>
      <w:r>
        <w:rPr>
          <w:rFonts w:ascii="Times New Roman" w:hAnsi="Times New Roman" w:cs="Times New Roman"/>
          <w:sz w:val="24"/>
          <w:szCs w:val="24"/>
        </w:rPr>
        <w:t>: This module is used to make efficient travel decisions</w:t>
      </w:r>
      <w:r w:rsidR="0043196F">
        <w:rPr>
          <w:rFonts w:ascii="Times New Roman" w:hAnsi="Times New Roman" w:cs="Times New Roman"/>
          <w:sz w:val="24"/>
          <w:szCs w:val="24"/>
        </w:rPr>
        <w:t xml:space="preserve"> using Travel Search page</w:t>
      </w:r>
      <w:r>
        <w:rPr>
          <w:rFonts w:ascii="Times New Roman" w:hAnsi="Times New Roman" w:cs="Times New Roman"/>
          <w:sz w:val="24"/>
          <w:szCs w:val="24"/>
        </w:rPr>
        <w:t xml:space="preserve">. </w:t>
      </w:r>
      <w:r w:rsidR="00303684">
        <w:rPr>
          <w:rFonts w:ascii="Times New Roman" w:hAnsi="Times New Roman" w:cs="Times New Roman"/>
          <w:sz w:val="24"/>
          <w:szCs w:val="24"/>
        </w:rPr>
        <w:t xml:space="preserve">In </w:t>
      </w:r>
      <w:r w:rsidR="0043196F">
        <w:rPr>
          <w:rFonts w:ascii="Times New Roman" w:hAnsi="Times New Roman" w:cs="Times New Roman"/>
          <w:sz w:val="24"/>
          <w:szCs w:val="24"/>
        </w:rPr>
        <w:t>Travel Search</w:t>
      </w:r>
      <w:r w:rsidR="00303684">
        <w:rPr>
          <w:rFonts w:ascii="Times New Roman" w:hAnsi="Times New Roman" w:cs="Times New Roman"/>
          <w:sz w:val="24"/>
          <w:szCs w:val="24"/>
        </w:rPr>
        <w:t>,</w:t>
      </w:r>
      <w:r w:rsidR="00634926">
        <w:rPr>
          <w:rFonts w:ascii="Times New Roman" w:hAnsi="Times New Roman" w:cs="Times New Roman"/>
          <w:sz w:val="24"/>
          <w:szCs w:val="24"/>
        </w:rPr>
        <w:t xml:space="preserve"> the</w:t>
      </w:r>
      <w:r w:rsidR="0043196F">
        <w:rPr>
          <w:rFonts w:ascii="Times New Roman" w:hAnsi="Times New Roman" w:cs="Times New Roman"/>
          <w:sz w:val="24"/>
          <w:szCs w:val="24"/>
        </w:rPr>
        <w:t xml:space="preserve"> </w:t>
      </w:r>
      <w:r>
        <w:rPr>
          <w:rFonts w:ascii="Times New Roman" w:hAnsi="Times New Roman" w:cs="Times New Roman"/>
          <w:sz w:val="24"/>
          <w:szCs w:val="24"/>
        </w:rPr>
        <w:t>source and destination</w:t>
      </w:r>
      <w:r w:rsidR="0043196F">
        <w:rPr>
          <w:rFonts w:ascii="Times New Roman" w:hAnsi="Times New Roman" w:cs="Times New Roman"/>
          <w:sz w:val="24"/>
          <w:szCs w:val="24"/>
        </w:rPr>
        <w:t xml:space="preserve"> location</w:t>
      </w:r>
      <w:r>
        <w:rPr>
          <w:rFonts w:ascii="Times New Roman" w:hAnsi="Times New Roman" w:cs="Times New Roman"/>
          <w:sz w:val="24"/>
          <w:szCs w:val="24"/>
        </w:rPr>
        <w:t xml:space="preserve"> are used to </w:t>
      </w:r>
      <w:r w:rsidR="0043196F">
        <w:rPr>
          <w:rFonts w:ascii="Times New Roman" w:hAnsi="Times New Roman" w:cs="Times New Roman"/>
          <w:sz w:val="24"/>
          <w:szCs w:val="24"/>
        </w:rPr>
        <w:t xml:space="preserve">determine the route of travel and </w:t>
      </w:r>
      <w:r>
        <w:rPr>
          <w:rFonts w:ascii="Times New Roman" w:hAnsi="Times New Roman" w:cs="Times New Roman"/>
          <w:sz w:val="24"/>
          <w:szCs w:val="24"/>
        </w:rPr>
        <w:t xml:space="preserve">gather travel data. </w:t>
      </w:r>
      <w:r w:rsidR="0043196F">
        <w:rPr>
          <w:rFonts w:ascii="Times New Roman" w:hAnsi="Times New Roman" w:cs="Times New Roman"/>
          <w:sz w:val="24"/>
          <w:szCs w:val="24"/>
        </w:rPr>
        <w:t xml:space="preserve">As compared to </w:t>
      </w:r>
      <w:r w:rsidR="001E685D">
        <w:rPr>
          <w:rFonts w:ascii="Times New Roman" w:hAnsi="Times New Roman" w:cs="Times New Roman"/>
          <w:sz w:val="24"/>
          <w:szCs w:val="24"/>
        </w:rPr>
        <w:t>obtaining</w:t>
      </w:r>
      <w:r w:rsidR="0043196F">
        <w:rPr>
          <w:rFonts w:ascii="Times New Roman" w:hAnsi="Times New Roman" w:cs="Times New Roman"/>
          <w:sz w:val="24"/>
          <w:szCs w:val="24"/>
        </w:rPr>
        <w:t xml:space="preserve"> travel information from </w:t>
      </w:r>
      <w:r w:rsidR="001E685D">
        <w:rPr>
          <w:rFonts w:ascii="Times New Roman" w:hAnsi="Times New Roman" w:cs="Times New Roman"/>
          <w:sz w:val="24"/>
          <w:szCs w:val="24"/>
        </w:rPr>
        <w:t>multiple sources, Travel Helper page provides details of different travel mode</w:t>
      </w:r>
      <w:r w:rsidR="007559C1">
        <w:rPr>
          <w:rFonts w:ascii="Times New Roman" w:hAnsi="Times New Roman" w:cs="Times New Roman"/>
          <w:sz w:val="24"/>
          <w:szCs w:val="24"/>
        </w:rPr>
        <w:t>s</w:t>
      </w:r>
      <w:r w:rsidR="001E685D">
        <w:rPr>
          <w:rFonts w:ascii="Times New Roman" w:hAnsi="Times New Roman" w:cs="Times New Roman"/>
          <w:sz w:val="24"/>
          <w:szCs w:val="24"/>
        </w:rPr>
        <w:t xml:space="preserve"> </w:t>
      </w:r>
      <w:r w:rsidRPr="00715892">
        <w:rPr>
          <w:rFonts w:ascii="Times New Roman" w:hAnsi="Times New Roman" w:cs="Times New Roman"/>
          <w:sz w:val="24"/>
          <w:szCs w:val="24"/>
        </w:rPr>
        <w:t>such as</w:t>
      </w:r>
      <w:r>
        <w:rPr>
          <w:rFonts w:ascii="Times New Roman" w:hAnsi="Times New Roman" w:cs="Times New Roman"/>
          <w:sz w:val="24"/>
          <w:szCs w:val="24"/>
        </w:rPr>
        <w:t xml:space="preserve"> walking, bicycling, driving, public transit, Uber, and Lyft</w:t>
      </w:r>
      <w:r w:rsidR="001E685D">
        <w:rPr>
          <w:rFonts w:ascii="Times New Roman" w:hAnsi="Times New Roman" w:cs="Times New Roman"/>
          <w:sz w:val="24"/>
          <w:szCs w:val="24"/>
        </w:rPr>
        <w:t xml:space="preserve"> </w:t>
      </w:r>
      <w:r w:rsidR="00422AD2">
        <w:rPr>
          <w:rFonts w:ascii="Times New Roman" w:hAnsi="Times New Roman" w:cs="Times New Roman"/>
          <w:sz w:val="24"/>
          <w:szCs w:val="24"/>
        </w:rPr>
        <w:t xml:space="preserve">in a single view. </w:t>
      </w:r>
      <w:r w:rsidR="00106C8B">
        <w:rPr>
          <w:rFonts w:ascii="Times New Roman" w:hAnsi="Times New Roman" w:cs="Times New Roman"/>
          <w:sz w:val="24"/>
          <w:szCs w:val="24"/>
        </w:rPr>
        <w:t xml:space="preserve">The travel results can be </w:t>
      </w:r>
      <w:r w:rsidR="007540B6">
        <w:rPr>
          <w:rFonts w:ascii="Times New Roman" w:hAnsi="Times New Roman" w:cs="Times New Roman"/>
          <w:sz w:val="24"/>
          <w:szCs w:val="24"/>
        </w:rPr>
        <w:t xml:space="preserve">used to </w:t>
      </w:r>
      <w:r w:rsidR="00106C8B">
        <w:rPr>
          <w:rFonts w:ascii="Times New Roman" w:hAnsi="Times New Roman" w:cs="Times New Roman"/>
          <w:sz w:val="24"/>
          <w:szCs w:val="24"/>
        </w:rPr>
        <w:t xml:space="preserve">make </w:t>
      </w:r>
      <w:r w:rsidR="004C53BC">
        <w:rPr>
          <w:rFonts w:ascii="Times New Roman" w:hAnsi="Times New Roman" w:cs="Times New Roman"/>
          <w:sz w:val="24"/>
          <w:szCs w:val="24"/>
        </w:rPr>
        <w:t xml:space="preserve">efficient </w:t>
      </w:r>
      <w:r w:rsidR="00106C8B">
        <w:rPr>
          <w:rFonts w:ascii="Times New Roman" w:hAnsi="Times New Roman" w:cs="Times New Roman"/>
          <w:sz w:val="24"/>
          <w:szCs w:val="24"/>
        </w:rPr>
        <w:t>travel</w:t>
      </w:r>
      <w:r>
        <w:rPr>
          <w:rFonts w:ascii="Times New Roman" w:hAnsi="Times New Roman" w:cs="Times New Roman"/>
          <w:sz w:val="24"/>
          <w:szCs w:val="24"/>
        </w:rPr>
        <w:t xml:space="preserve"> decision</w:t>
      </w:r>
      <w:r w:rsidR="004C53BC">
        <w:rPr>
          <w:rFonts w:ascii="Times New Roman" w:hAnsi="Times New Roman" w:cs="Times New Roman"/>
          <w:sz w:val="24"/>
          <w:szCs w:val="24"/>
        </w:rPr>
        <w:t>.</w:t>
      </w:r>
      <w:r>
        <w:rPr>
          <w:rFonts w:ascii="Times New Roman" w:hAnsi="Times New Roman" w:cs="Times New Roman"/>
          <w:sz w:val="24"/>
          <w:szCs w:val="24"/>
        </w:rPr>
        <w:t xml:space="preserve"> </w:t>
      </w:r>
    </w:p>
    <w:p w14:paraId="19925233" w14:textId="3FA08359" w:rsidR="00655F06" w:rsidRDefault="00655F06" w:rsidP="00655F06">
      <w:pPr>
        <w:spacing w:after="0" w:line="480" w:lineRule="auto"/>
        <w:ind w:firstLine="720"/>
        <w:rPr>
          <w:rFonts w:ascii="Times New Roman" w:hAnsi="Times New Roman" w:cs="Times New Roman"/>
          <w:sz w:val="24"/>
          <w:szCs w:val="24"/>
        </w:rPr>
      </w:pPr>
      <w:r w:rsidRPr="00597227">
        <w:rPr>
          <w:rFonts w:ascii="Times New Roman" w:hAnsi="Times New Roman" w:cs="Times New Roman"/>
          <w:i/>
          <w:sz w:val="24"/>
          <w:szCs w:val="24"/>
        </w:rPr>
        <w:t>Schedule Search</w:t>
      </w:r>
      <w:r>
        <w:rPr>
          <w:rFonts w:ascii="Times New Roman" w:hAnsi="Times New Roman" w:cs="Times New Roman"/>
          <w:sz w:val="24"/>
          <w:szCs w:val="24"/>
        </w:rPr>
        <w:t xml:space="preserve">: This module </w:t>
      </w:r>
      <w:r w:rsidR="00457B26">
        <w:rPr>
          <w:rFonts w:ascii="Times New Roman" w:hAnsi="Times New Roman" w:cs="Times New Roman"/>
          <w:sz w:val="24"/>
          <w:szCs w:val="24"/>
        </w:rPr>
        <w:t>allows user</w:t>
      </w:r>
      <w:r w:rsidR="00B316BB">
        <w:rPr>
          <w:rFonts w:ascii="Times New Roman" w:hAnsi="Times New Roman" w:cs="Times New Roman"/>
          <w:sz w:val="24"/>
          <w:szCs w:val="24"/>
        </w:rPr>
        <w:t>s</w:t>
      </w:r>
      <w:r w:rsidR="00457B26">
        <w:rPr>
          <w:rFonts w:ascii="Times New Roman" w:hAnsi="Times New Roman" w:cs="Times New Roman"/>
          <w:sz w:val="24"/>
          <w:szCs w:val="24"/>
        </w:rPr>
        <w:t xml:space="preserve"> to enable push notification and </w:t>
      </w:r>
      <w:r>
        <w:rPr>
          <w:rFonts w:ascii="Times New Roman" w:hAnsi="Times New Roman" w:cs="Times New Roman"/>
          <w:sz w:val="24"/>
          <w:szCs w:val="24"/>
        </w:rPr>
        <w:t xml:space="preserve">store future travel plans </w:t>
      </w:r>
      <w:r w:rsidR="00457B26">
        <w:rPr>
          <w:rFonts w:ascii="Times New Roman" w:hAnsi="Times New Roman" w:cs="Times New Roman"/>
          <w:sz w:val="24"/>
          <w:szCs w:val="24"/>
        </w:rPr>
        <w:t>along with</w:t>
      </w:r>
      <w:r>
        <w:rPr>
          <w:rFonts w:ascii="Times New Roman" w:hAnsi="Times New Roman" w:cs="Times New Roman"/>
          <w:sz w:val="24"/>
          <w:szCs w:val="24"/>
        </w:rPr>
        <w:t xml:space="preserve"> preferred travel mode. The application alerts the user </w:t>
      </w:r>
      <w:r w:rsidR="009F68A7">
        <w:rPr>
          <w:rFonts w:ascii="Times New Roman" w:hAnsi="Times New Roman" w:cs="Times New Roman"/>
          <w:sz w:val="24"/>
          <w:szCs w:val="24"/>
        </w:rPr>
        <w:t>at the appropriate time to start the travel</w:t>
      </w:r>
      <w:r>
        <w:rPr>
          <w:rFonts w:ascii="Times New Roman" w:hAnsi="Times New Roman" w:cs="Times New Roman"/>
          <w:sz w:val="24"/>
          <w:szCs w:val="24"/>
        </w:rPr>
        <w:t xml:space="preserve"> by sending a push notification to the user’s device.</w:t>
      </w:r>
    </w:p>
    <w:p w14:paraId="31AFDAA5" w14:textId="325851BC" w:rsidR="000225D4" w:rsidRDefault="00655F06" w:rsidP="00655F06">
      <w:pPr>
        <w:spacing w:after="0" w:line="480" w:lineRule="auto"/>
        <w:ind w:firstLine="720"/>
        <w:rPr>
          <w:rFonts w:ascii="Times New Roman" w:hAnsi="Times New Roman" w:cs="Times New Roman"/>
          <w:sz w:val="24"/>
          <w:szCs w:val="24"/>
        </w:rPr>
      </w:pPr>
      <w:r w:rsidRPr="009243C8">
        <w:rPr>
          <w:rFonts w:ascii="Times New Roman" w:hAnsi="Times New Roman" w:cs="Times New Roman"/>
          <w:i/>
          <w:sz w:val="24"/>
          <w:szCs w:val="24"/>
        </w:rPr>
        <w:t>Dashboard</w:t>
      </w:r>
      <w:r>
        <w:rPr>
          <w:rFonts w:ascii="Times New Roman" w:hAnsi="Times New Roman" w:cs="Times New Roman"/>
          <w:sz w:val="24"/>
          <w:szCs w:val="24"/>
        </w:rPr>
        <w:t>: This module is used to analyse past travel preferences</w:t>
      </w:r>
      <w:r w:rsidR="008D6619">
        <w:rPr>
          <w:rFonts w:ascii="Times New Roman" w:hAnsi="Times New Roman" w:cs="Times New Roman"/>
          <w:sz w:val="24"/>
          <w:szCs w:val="24"/>
        </w:rPr>
        <w:t>, complete travel history, filter data using date range</w:t>
      </w:r>
      <w:r>
        <w:rPr>
          <w:rFonts w:ascii="Times New Roman" w:hAnsi="Times New Roman" w:cs="Times New Roman"/>
          <w:sz w:val="24"/>
          <w:szCs w:val="24"/>
        </w:rPr>
        <w:t xml:space="preserve"> and download history.</w:t>
      </w:r>
    </w:p>
    <w:p w14:paraId="33C5BEF7" w14:textId="50385ACA" w:rsidR="00770B0A" w:rsidRDefault="0043196F" w:rsidP="00655F06">
      <w:pPr>
        <w:spacing w:after="0" w:line="480" w:lineRule="auto"/>
        <w:ind w:firstLine="720"/>
        <w:rPr>
          <w:rFonts w:ascii="Times New Roman" w:hAnsi="Times New Roman" w:cs="Times New Roman"/>
          <w:sz w:val="24"/>
          <w:szCs w:val="24"/>
        </w:rPr>
      </w:pPr>
      <w:r w:rsidRPr="0043196F">
        <w:rPr>
          <w:rFonts w:ascii="Times New Roman" w:hAnsi="Times New Roman" w:cs="Times New Roman"/>
          <w:sz w:val="24"/>
          <w:szCs w:val="24"/>
        </w:rPr>
        <w:t>The application is developed using J2EE based Spring MVC framework, which is based on MVC architecture. Loose coupling and clear separation of application modules was achieved using MVC architecture. The model, view and controller class files are modularised and XML file is used for Spring configuration. The Travel Helper application has responsive user interface;</w:t>
      </w:r>
      <w:r w:rsidR="0074110E">
        <w:rPr>
          <w:rFonts w:ascii="Times New Roman" w:hAnsi="Times New Roman" w:cs="Times New Roman"/>
          <w:sz w:val="24"/>
          <w:szCs w:val="24"/>
        </w:rPr>
        <w:t xml:space="preserve"> </w:t>
      </w:r>
      <w:r w:rsidRPr="0043196F">
        <w:rPr>
          <w:rFonts w:ascii="Times New Roman" w:hAnsi="Times New Roman" w:cs="Times New Roman"/>
          <w:sz w:val="24"/>
          <w:szCs w:val="24"/>
        </w:rPr>
        <w:lastRenderedPageBreak/>
        <w:t>therefore, it can be rendered in desktop, tablet and mobile device. The following sections show the resultant Travel Helper web application with Mockups.</w:t>
      </w:r>
    </w:p>
    <w:p w14:paraId="277AEB69" w14:textId="3E0D1392" w:rsidR="00C4784F" w:rsidRDefault="00EC313C" w:rsidP="00C4784F">
      <w:pPr>
        <w:spacing w:after="0" w:line="480" w:lineRule="auto"/>
        <w:rPr>
          <w:rFonts w:ascii="Times New Roman" w:hAnsi="Times New Roman" w:cs="Times New Roman"/>
          <w:b/>
          <w:sz w:val="24"/>
          <w:szCs w:val="24"/>
        </w:rPr>
      </w:pPr>
      <w:r>
        <w:rPr>
          <w:rFonts w:ascii="Times New Roman" w:hAnsi="Times New Roman" w:cs="Times New Roman"/>
          <w:b/>
          <w:sz w:val="24"/>
          <w:szCs w:val="24"/>
        </w:rPr>
        <w:t>Landing Page</w:t>
      </w:r>
    </w:p>
    <w:p w14:paraId="4263C841" w14:textId="79C059EF" w:rsidR="0098548D" w:rsidRDefault="00C4784F" w:rsidP="00A613B7">
      <w:pPr>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w:t>
      </w:r>
      <w:r w:rsidR="00460762">
        <w:rPr>
          <w:rFonts w:ascii="Times New Roman" w:hAnsi="Times New Roman" w:cs="Times New Roman"/>
          <w:sz w:val="24"/>
          <w:szCs w:val="24"/>
        </w:rPr>
        <w:t>landing page gives an over</w:t>
      </w:r>
      <w:r w:rsidR="00A32F77">
        <w:rPr>
          <w:rFonts w:ascii="Times New Roman" w:hAnsi="Times New Roman" w:cs="Times New Roman"/>
          <w:sz w:val="24"/>
          <w:szCs w:val="24"/>
        </w:rPr>
        <w:t>all look and feel</w:t>
      </w:r>
      <w:r w:rsidR="00460762">
        <w:rPr>
          <w:rFonts w:ascii="Times New Roman" w:hAnsi="Times New Roman" w:cs="Times New Roman"/>
          <w:sz w:val="24"/>
          <w:szCs w:val="24"/>
        </w:rPr>
        <w:t xml:space="preserve"> </w:t>
      </w:r>
      <w:r w:rsidR="00502C47">
        <w:rPr>
          <w:rFonts w:ascii="Times New Roman" w:hAnsi="Times New Roman" w:cs="Times New Roman"/>
          <w:sz w:val="24"/>
          <w:szCs w:val="24"/>
        </w:rPr>
        <w:t>of the</w:t>
      </w:r>
      <w:r w:rsidR="002E224D">
        <w:rPr>
          <w:rFonts w:ascii="Times New Roman" w:hAnsi="Times New Roman" w:cs="Times New Roman"/>
          <w:sz w:val="24"/>
          <w:szCs w:val="24"/>
        </w:rPr>
        <w:t xml:space="preserve"> </w:t>
      </w:r>
      <w:r w:rsidR="00460762">
        <w:rPr>
          <w:rFonts w:ascii="Times New Roman" w:hAnsi="Times New Roman" w:cs="Times New Roman"/>
          <w:sz w:val="24"/>
          <w:szCs w:val="24"/>
        </w:rPr>
        <w:t>Travel Helper application to the user</w:t>
      </w:r>
      <w:r w:rsidR="00891DC9">
        <w:rPr>
          <w:rFonts w:ascii="Times New Roman" w:hAnsi="Times New Roman" w:cs="Times New Roman"/>
          <w:sz w:val="24"/>
          <w:szCs w:val="24"/>
        </w:rPr>
        <w:t xml:space="preserve">. </w:t>
      </w:r>
      <w:r w:rsidR="003F14D6">
        <w:rPr>
          <w:rFonts w:ascii="Times New Roman" w:hAnsi="Times New Roman" w:cs="Times New Roman"/>
          <w:sz w:val="24"/>
          <w:szCs w:val="24"/>
        </w:rPr>
        <w:t xml:space="preserve">The user has to login </w:t>
      </w:r>
      <w:r w:rsidR="00CF4B78">
        <w:rPr>
          <w:rFonts w:ascii="Times New Roman" w:hAnsi="Times New Roman" w:cs="Times New Roman"/>
          <w:sz w:val="24"/>
          <w:szCs w:val="24"/>
        </w:rPr>
        <w:t xml:space="preserve">into the application </w:t>
      </w:r>
      <w:r w:rsidR="003F14D6">
        <w:rPr>
          <w:rFonts w:ascii="Times New Roman" w:hAnsi="Times New Roman" w:cs="Times New Roman"/>
          <w:sz w:val="24"/>
          <w:szCs w:val="24"/>
        </w:rPr>
        <w:t xml:space="preserve">to </w:t>
      </w:r>
      <w:r w:rsidR="00CF4B78">
        <w:rPr>
          <w:rFonts w:ascii="Times New Roman" w:hAnsi="Times New Roman" w:cs="Times New Roman"/>
          <w:sz w:val="24"/>
          <w:szCs w:val="24"/>
        </w:rPr>
        <w:t>use its features</w:t>
      </w:r>
      <w:r w:rsidR="003F14D6">
        <w:rPr>
          <w:rFonts w:ascii="Times New Roman" w:hAnsi="Times New Roman" w:cs="Times New Roman"/>
          <w:sz w:val="24"/>
          <w:szCs w:val="24"/>
        </w:rPr>
        <w:t xml:space="preserve">. </w:t>
      </w:r>
      <w:r w:rsidR="00CA1753">
        <w:rPr>
          <w:rFonts w:ascii="Times New Roman" w:hAnsi="Times New Roman" w:cs="Times New Roman"/>
          <w:sz w:val="24"/>
          <w:szCs w:val="24"/>
        </w:rPr>
        <w:t>The u</w:t>
      </w:r>
      <w:r w:rsidR="003F14D6">
        <w:rPr>
          <w:rFonts w:ascii="Times New Roman" w:hAnsi="Times New Roman" w:cs="Times New Roman"/>
          <w:sz w:val="24"/>
          <w:szCs w:val="24"/>
        </w:rPr>
        <w:t>ser clicks on “</w:t>
      </w:r>
      <w:r w:rsidR="00A86A00">
        <w:rPr>
          <w:rFonts w:ascii="Times New Roman" w:hAnsi="Times New Roman" w:cs="Times New Roman"/>
          <w:sz w:val="24"/>
          <w:szCs w:val="24"/>
        </w:rPr>
        <w:t>LOGIN TO EXPLORE</w:t>
      </w:r>
      <w:r w:rsidR="003F14D6">
        <w:rPr>
          <w:rFonts w:ascii="Times New Roman" w:hAnsi="Times New Roman" w:cs="Times New Roman"/>
          <w:sz w:val="24"/>
          <w:szCs w:val="24"/>
        </w:rPr>
        <w:t>” link to access login page</w:t>
      </w:r>
      <w:r w:rsidR="00544437">
        <w:rPr>
          <w:rFonts w:ascii="Times New Roman" w:hAnsi="Times New Roman" w:cs="Times New Roman"/>
          <w:sz w:val="24"/>
          <w:szCs w:val="24"/>
        </w:rPr>
        <w:t>.</w:t>
      </w:r>
      <w:r w:rsidR="00891DC9">
        <w:rPr>
          <w:rFonts w:ascii="Times New Roman" w:hAnsi="Times New Roman" w:cs="Times New Roman"/>
          <w:sz w:val="24"/>
          <w:szCs w:val="24"/>
        </w:rPr>
        <w:t xml:space="preserve"> </w:t>
      </w:r>
      <w:r w:rsidR="00A12747">
        <w:rPr>
          <w:rFonts w:ascii="Times New Roman" w:hAnsi="Times New Roman" w:cs="Times New Roman"/>
          <w:sz w:val="24"/>
          <w:szCs w:val="24"/>
        </w:rPr>
        <w:t>Figure 6 shows the landing page</w:t>
      </w:r>
      <w:r w:rsidR="000C0686">
        <w:rPr>
          <w:rFonts w:ascii="Times New Roman" w:hAnsi="Times New Roman" w:cs="Times New Roman"/>
          <w:sz w:val="24"/>
          <w:szCs w:val="24"/>
        </w:rPr>
        <w:t>.</w:t>
      </w:r>
    </w:p>
    <w:p w14:paraId="19D101C0" w14:textId="2903236A" w:rsidR="00F144C3" w:rsidRDefault="00F144C3" w:rsidP="00F144C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8727298" wp14:editId="2872CF18">
            <wp:extent cx="5191760" cy="5476875"/>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ndingpage.png"/>
                    <pic:cNvPicPr/>
                  </pic:nvPicPr>
                  <pic:blipFill>
                    <a:blip r:embed="rId16">
                      <a:extLst>
                        <a:ext uri="{28A0092B-C50C-407E-A947-70E740481C1C}">
                          <a14:useLocalDpi xmlns:a14="http://schemas.microsoft.com/office/drawing/2010/main" val="0"/>
                        </a:ext>
                      </a:extLst>
                    </a:blip>
                    <a:stretch>
                      <a:fillRect/>
                    </a:stretch>
                  </pic:blipFill>
                  <pic:spPr>
                    <a:xfrm>
                      <a:off x="0" y="0"/>
                      <a:ext cx="5191856" cy="5476976"/>
                    </a:xfrm>
                    <a:prstGeom prst="rect">
                      <a:avLst/>
                    </a:prstGeom>
                    <a:ln>
                      <a:noFill/>
                    </a:ln>
                    <a:effectLst/>
                  </pic:spPr>
                </pic:pic>
              </a:graphicData>
            </a:graphic>
          </wp:inline>
        </w:drawing>
      </w:r>
    </w:p>
    <w:p w14:paraId="4E7B254C" w14:textId="3C47ED53" w:rsidR="000225D4" w:rsidRDefault="00475BEF"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w:t>
      </w:r>
      <w:r w:rsidR="00F144C3">
        <w:rPr>
          <w:rFonts w:ascii="Times New Roman" w:hAnsi="Times New Roman" w:cs="Times New Roman"/>
          <w:b/>
          <w:sz w:val="24"/>
          <w:szCs w:val="24"/>
        </w:rPr>
        <w:t>IGURE</w:t>
      </w:r>
      <w:r>
        <w:rPr>
          <w:rFonts w:ascii="Times New Roman" w:hAnsi="Times New Roman" w:cs="Times New Roman"/>
          <w:b/>
          <w:sz w:val="24"/>
          <w:szCs w:val="24"/>
        </w:rPr>
        <w:t xml:space="preserve"> 6</w:t>
      </w:r>
      <w:r w:rsidR="00074CDD">
        <w:rPr>
          <w:rFonts w:ascii="Times New Roman" w:hAnsi="Times New Roman" w:cs="Times New Roman"/>
          <w:b/>
          <w:sz w:val="24"/>
          <w:szCs w:val="24"/>
        </w:rPr>
        <w:t xml:space="preserve">. </w:t>
      </w:r>
      <w:r w:rsidR="00020100">
        <w:rPr>
          <w:rFonts w:ascii="Times New Roman" w:hAnsi="Times New Roman" w:cs="Times New Roman"/>
          <w:b/>
          <w:sz w:val="24"/>
          <w:szCs w:val="24"/>
        </w:rPr>
        <w:t>L</w:t>
      </w:r>
      <w:r w:rsidR="0098548D">
        <w:rPr>
          <w:rFonts w:ascii="Times New Roman" w:hAnsi="Times New Roman" w:cs="Times New Roman"/>
          <w:b/>
          <w:sz w:val="24"/>
          <w:szCs w:val="24"/>
        </w:rPr>
        <w:t>anding</w:t>
      </w:r>
      <w:r w:rsidR="00074CDD">
        <w:rPr>
          <w:rFonts w:ascii="Times New Roman" w:hAnsi="Times New Roman" w:cs="Times New Roman"/>
          <w:b/>
          <w:sz w:val="24"/>
          <w:szCs w:val="24"/>
        </w:rPr>
        <w:t xml:space="preserve"> page</w:t>
      </w:r>
      <w:r w:rsidR="00C47A9F">
        <w:rPr>
          <w:rFonts w:ascii="Times New Roman" w:hAnsi="Times New Roman" w:cs="Times New Roman"/>
          <w:b/>
          <w:sz w:val="24"/>
          <w:szCs w:val="24"/>
        </w:rPr>
        <w:t>.</w:t>
      </w:r>
    </w:p>
    <w:p w14:paraId="3906F739" w14:textId="48AA19EC" w:rsidR="00544437" w:rsidRDefault="00544437" w:rsidP="00A613B7">
      <w:pPr>
        <w:spacing w:after="0" w:line="480" w:lineRule="auto"/>
        <w:rPr>
          <w:rFonts w:ascii="Times New Roman" w:hAnsi="Times New Roman" w:cs="Times New Roman"/>
          <w:b/>
          <w:sz w:val="24"/>
          <w:szCs w:val="24"/>
        </w:rPr>
      </w:pPr>
      <w:r w:rsidRPr="00544437">
        <w:rPr>
          <w:rFonts w:ascii="Times New Roman" w:hAnsi="Times New Roman" w:cs="Times New Roman"/>
          <w:b/>
          <w:sz w:val="24"/>
          <w:szCs w:val="24"/>
        </w:rPr>
        <w:lastRenderedPageBreak/>
        <w:t>U</w:t>
      </w:r>
      <w:r>
        <w:rPr>
          <w:rFonts w:ascii="Times New Roman" w:hAnsi="Times New Roman" w:cs="Times New Roman"/>
          <w:b/>
          <w:sz w:val="24"/>
          <w:szCs w:val="24"/>
        </w:rPr>
        <w:t>ser Profiling</w:t>
      </w:r>
    </w:p>
    <w:p w14:paraId="30180228" w14:textId="6295AF93" w:rsidR="0098548D" w:rsidRDefault="001457DE" w:rsidP="00A613B7">
      <w:pPr>
        <w:spacing w:after="0" w:line="480" w:lineRule="auto"/>
        <w:rPr>
          <w:rFonts w:ascii="Times New Roman" w:hAnsi="Times New Roman" w:cs="Times New Roman"/>
          <w:sz w:val="24"/>
          <w:szCs w:val="24"/>
        </w:rPr>
      </w:pPr>
      <w:r w:rsidRPr="001457DE">
        <w:rPr>
          <w:rFonts w:ascii="Times New Roman" w:hAnsi="Times New Roman" w:cs="Times New Roman"/>
          <w:sz w:val="24"/>
          <w:szCs w:val="24"/>
        </w:rPr>
        <w:tab/>
        <w:t>The user will be redirected to login page on click of “</w:t>
      </w:r>
      <w:r w:rsidR="00B56F9B">
        <w:rPr>
          <w:rFonts w:ascii="Times New Roman" w:hAnsi="Times New Roman" w:cs="Times New Roman"/>
          <w:sz w:val="24"/>
          <w:szCs w:val="24"/>
        </w:rPr>
        <w:t>LOGIN TO EXPLORE</w:t>
      </w:r>
      <w:r w:rsidRPr="001457DE">
        <w:rPr>
          <w:rFonts w:ascii="Times New Roman" w:hAnsi="Times New Roman" w:cs="Times New Roman"/>
          <w:sz w:val="24"/>
          <w:szCs w:val="24"/>
        </w:rPr>
        <w:t>”</w:t>
      </w:r>
      <w:r>
        <w:rPr>
          <w:rFonts w:ascii="Times New Roman" w:hAnsi="Times New Roman" w:cs="Times New Roman"/>
          <w:sz w:val="24"/>
          <w:szCs w:val="24"/>
        </w:rPr>
        <w:t xml:space="preserve"> link on landing page. </w:t>
      </w:r>
      <w:r w:rsidR="00D564BD">
        <w:rPr>
          <w:rFonts w:ascii="Times New Roman" w:hAnsi="Times New Roman" w:cs="Times New Roman"/>
          <w:sz w:val="24"/>
          <w:szCs w:val="24"/>
        </w:rPr>
        <w:t xml:space="preserve">The username and password fields are used for authentication purpose. </w:t>
      </w:r>
      <w:r w:rsidR="00B439CC">
        <w:rPr>
          <w:rFonts w:ascii="Times New Roman" w:hAnsi="Times New Roman" w:cs="Times New Roman"/>
          <w:sz w:val="24"/>
          <w:szCs w:val="24"/>
        </w:rPr>
        <w:t xml:space="preserve">The users having an existing account can login through login page and access different features of the application. </w:t>
      </w:r>
      <w:r w:rsidR="00FA1C21">
        <w:rPr>
          <w:rFonts w:ascii="Times New Roman" w:hAnsi="Times New Roman" w:cs="Times New Roman"/>
          <w:sz w:val="24"/>
          <w:szCs w:val="24"/>
        </w:rPr>
        <w:t>The user inputs are validated on client side and invalid input will result in authentication error message. Figure 7 shows the login page.</w:t>
      </w:r>
    </w:p>
    <w:p w14:paraId="7A288B20" w14:textId="50FA9D9F" w:rsidR="007D4511" w:rsidRDefault="007D4511" w:rsidP="007D451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97DC091" wp14:editId="6B09B4BF">
            <wp:extent cx="5371726" cy="37242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screen.png"/>
                    <pic:cNvPicPr/>
                  </pic:nvPicPr>
                  <pic:blipFill>
                    <a:blip r:embed="rId17">
                      <a:extLst>
                        <a:ext uri="{28A0092B-C50C-407E-A947-70E740481C1C}">
                          <a14:useLocalDpi xmlns:a14="http://schemas.microsoft.com/office/drawing/2010/main" val="0"/>
                        </a:ext>
                      </a:extLst>
                    </a:blip>
                    <a:stretch>
                      <a:fillRect/>
                    </a:stretch>
                  </pic:blipFill>
                  <pic:spPr>
                    <a:xfrm>
                      <a:off x="0" y="0"/>
                      <a:ext cx="5374449" cy="3726163"/>
                    </a:xfrm>
                    <a:prstGeom prst="rect">
                      <a:avLst/>
                    </a:prstGeom>
                  </pic:spPr>
                </pic:pic>
              </a:graphicData>
            </a:graphic>
          </wp:inline>
        </w:drawing>
      </w:r>
    </w:p>
    <w:p w14:paraId="24178F13" w14:textId="44C8C2FD" w:rsidR="00F60375" w:rsidRDefault="00102151"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w:t>
      </w:r>
      <w:r w:rsidR="007D4511">
        <w:rPr>
          <w:rFonts w:ascii="Times New Roman" w:hAnsi="Times New Roman" w:cs="Times New Roman"/>
          <w:b/>
          <w:sz w:val="24"/>
          <w:szCs w:val="24"/>
        </w:rPr>
        <w:t>IGURE</w:t>
      </w:r>
      <w:r w:rsidR="00A42247">
        <w:rPr>
          <w:rFonts w:ascii="Times New Roman" w:hAnsi="Times New Roman" w:cs="Times New Roman"/>
          <w:b/>
          <w:sz w:val="24"/>
          <w:szCs w:val="24"/>
        </w:rPr>
        <w:t xml:space="preserve"> 7</w:t>
      </w:r>
      <w:r w:rsidR="00D702FF">
        <w:rPr>
          <w:rFonts w:ascii="Times New Roman" w:hAnsi="Times New Roman" w:cs="Times New Roman"/>
          <w:b/>
          <w:sz w:val="24"/>
          <w:szCs w:val="24"/>
        </w:rPr>
        <w:t>.</w:t>
      </w:r>
      <w:r w:rsidR="008F1CF5">
        <w:rPr>
          <w:rFonts w:ascii="Times New Roman" w:hAnsi="Times New Roman" w:cs="Times New Roman"/>
          <w:b/>
          <w:sz w:val="24"/>
          <w:szCs w:val="24"/>
        </w:rPr>
        <w:t xml:space="preserve"> Login p</w:t>
      </w:r>
      <w:r w:rsidR="00F60375">
        <w:rPr>
          <w:rFonts w:ascii="Times New Roman" w:hAnsi="Times New Roman" w:cs="Times New Roman"/>
          <w:b/>
          <w:sz w:val="24"/>
          <w:szCs w:val="24"/>
        </w:rPr>
        <w:t>age</w:t>
      </w:r>
      <w:r w:rsidR="00D702FF">
        <w:rPr>
          <w:rFonts w:ascii="Times New Roman" w:hAnsi="Times New Roman" w:cs="Times New Roman"/>
          <w:b/>
          <w:sz w:val="24"/>
          <w:szCs w:val="24"/>
        </w:rPr>
        <w:t>.</w:t>
      </w:r>
    </w:p>
    <w:p w14:paraId="4C7013B5" w14:textId="77777777" w:rsidR="00D374B5" w:rsidRDefault="009B5B59" w:rsidP="00C4213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shown in Figure 7, login form has fields to enter username and password for </w:t>
      </w:r>
      <w:r w:rsidR="00FC53D5">
        <w:rPr>
          <w:rFonts w:ascii="Times New Roman" w:hAnsi="Times New Roman" w:cs="Times New Roman"/>
          <w:sz w:val="24"/>
          <w:szCs w:val="24"/>
        </w:rPr>
        <w:t>user authentication</w:t>
      </w:r>
      <w:r>
        <w:rPr>
          <w:rFonts w:ascii="Times New Roman" w:hAnsi="Times New Roman" w:cs="Times New Roman"/>
          <w:sz w:val="24"/>
          <w:szCs w:val="24"/>
        </w:rPr>
        <w:t xml:space="preserve"> purpose. </w:t>
      </w:r>
      <w:r w:rsidR="00872D73">
        <w:rPr>
          <w:rFonts w:ascii="Times New Roman" w:hAnsi="Times New Roman" w:cs="Times New Roman"/>
          <w:sz w:val="24"/>
          <w:szCs w:val="24"/>
        </w:rPr>
        <w:t xml:space="preserve">The user input is mandatory for both </w:t>
      </w:r>
      <w:r w:rsidR="008A586C">
        <w:rPr>
          <w:rFonts w:ascii="Times New Roman" w:hAnsi="Times New Roman" w:cs="Times New Roman"/>
          <w:sz w:val="24"/>
          <w:szCs w:val="24"/>
        </w:rPr>
        <w:t xml:space="preserve">the </w:t>
      </w:r>
      <w:r w:rsidR="00872D73">
        <w:rPr>
          <w:rFonts w:ascii="Times New Roman" w:hAnsi="Times New Roman" w:cs="Times New Roman"/>
          <w:sz w:val="24"/>
          <w:szCs w:val="24"/>
        </w:rPr>
        <w:t>field</w:t>
      </w:r>
      <w:r w:rsidR="00CA7139">
        <w:rPr>
          <w:rFonts w:ascii="Times New Roman" w:hAnsi="Times New Roman" w:cs="Times New Roman"/>
          <w:sz w:val="24"/>
          <w:szCs w:val="24"/>
        </w:rPr>
        <w:t>s</w:t>
      </w:r>
      <w:r w:rsidR="00872D73">
        <w:rPr>
          <w:rFonts w:ascii="Times New Roman" w:hAnsi="Times New Roman" w:cs="Times New Roman"/>
          <w:sz w:val="24"/>
          <w:szCs w:val="24"/>
        </w:rPr>
        <w:t xml:space="preserve"> and should conform to allowed character</w:t>
      </w:r>
      <w:r w:rsidR="00765144">
        <w:rPr>
          <w:rFonts w:ascii="Times New Roman" w:hAnsi="Times New Roman" w:cs="Times New Roman"/>
          <w:sz w:val="24"/>
          <w:szCs w:val="24"/>
        </w:rPr>
        <w:t>s</w:t>
      </w:r>
      <w:r w:rsidR="00872D73">
        <w:rPr>
          <w:rFonts w:ascii="Times New Roman" w:hAnsi="Times New Roman" w:cs="Times New Roman"/>
          <w:sz w:val="24"/>
          <w:szCs w:val="24"/>
        </w:rPr>
        <w:t xml:space="preserve"> and size</w:t>
      </w:r>
      <w:r w:rsidR="00366099">
        <w:rPr>
          <w:rFonts w:ascii="Times New Roman" w:hAnsi="Times New Roman" w:cs="Times New Roman"/>
          <w:sz w:val="24"/>
          <w:szCs w:val="24"/>
        </w:rPr>
        <w:t xml:space="preserve"> of input</w:t>
      </w:r>
      <w:r w:rsidR="00872D73">
        <w:rPr>
          <w:rFonts w:ascii="Times New Roman" w:hAnsi="Times New Roman" w:cs="Times New Roman"/>
          <w:sz w:val="24"/>
          <w:szCs w:val="24"/>
        </w:rPr>
        <w:t xml:space="preserve">. </w:t>
      </w:r>
    </w:p>
    <w:p w14:paraId="47A416B8" w14:textId="5562DAC8" w:rsidR="00C4213D" w:rsidRDefault="009E2ACE" w:rsidP="00C4213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Figure 8 shows the authentication failed </w:t>
      </w:r>
      <w:r w:rsidR="00875407">
        <w:rPr>
          <w:rFonts w:ascii="Times New Roman" w:hAnsi="Times New Roman" w:cs="Times New Roman"/>
          <w:sz w:val="24"/>
          <w:szCs w:val="24"/>
        </w:rPr>
        <w:t xml:space="preserve">error </w:t>
      </w:r>
      <w:r>
        <w:rPr>
          <w:rFonts w:ascii="Times New Roman" w:hAnsi="Times New Roman" w:cs="Times New Roman"/>
          <w:sz w:val="24"/>
          <w:szCs w:val="24"/>
        </w:rPr>
        <w:t>message on login page</w:t>
      </w:r>
      <w:r w:rsidR="003B6D5B">
        <w:rPr>
          <w:rFonts w:ascii="Times New Roman" w:hAnsi="Times New Roman" w:cs="Times New Roman"/>
          <w:sz w:val="24"/>
          <w:szCs w:val="24"/>
        </w:rPr>
        <w:t>,</w:t>
      </w:r>
      <w:r>
        <w:rPr>
          <w:rFonts w:ascii="Times New Roman" w:hAnsi="Times New Roman" w:cs="Times New Roman"/>
          <w:sz w:val="24"/>
          <w:szCs w:val="24"/>
        </w:rPr>
        <w:t xml:space="preserve"> if user enters incorrect username and password for login</w:t>
      </w:r>
      <w:r w:rsidR="00FA7A27">
        <w:rPr>
          <w:rFonts w:ascii="Times New Roman" w:hAnsi="Times New Roman" w:cs="Times New Roman"/>
          <w:sz w:val="24"/>
          <w:szCs w:val="24"/>
        </w:rPr>
        <w:t>.</w:t>
      </w:r>
    </w:p>
    <w:p w14:paraId="347C8C48" w14:textId="21C7B9E0" w:rsidR="009B5B59" w:rsidRDefault="00FA7A27" w:rsidP="008C5759">
      <w:pPr>
        <w:spacing w:after="0" w:line="480" w:lineRule="auto"/>
        <w:jc w:val="center"/>
        <w:rPr>
          <w:rFonts w:ascii="Times New Roman" w:hAnsi="Times New Roman" w:cs="Times New Roman"/>
          <w:sz w:val="24"/>
          <w:szCs w:val="24"/>
        </w:rPr>
      </w:pPr>
      <w:r>
        <w:rPr>
          <w:rFonts w:ascii="Times New Roman" w:hAnsi="Times New Roman" w:cs="Times New Roman"/>
          <w:b/>
          <w:noProof/>
          <w:sz w:val="24"/>
          <w:szCs w:val="24"/>
          <w:lang w:eastAsia="en-IN"/>
        </w:rPr>
        <w:lastRenderedPageBreak/>
        <w:drawing>
          <wp:inline distT="0" distB="0" distL="0" distR="0" wp14:anchorId="063278F5" wp14:editId="5E154FCB">
            <wp:extent cx="4295775" cy="30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validauth.png"/>
                    <pic:cNvPicPr/>
                  </pic:nvPicPr>
                  <pic:blipFill>
                    <a:blip r:embed="rId18">
                      <a:extLst>
                        <a:ext uri="{28A0092B-C50C-407E-A947-70E740481C1C}">
                          <a14:useLocalDpi xmlns:a14="http://schemas.microsoft.com/office/drawing/2010/main" val="0"/>
                        </a:ext>
                      </a:extLst>
                    </a:blip>
                    <a:stretch>
                      <a:fillRect/>
                    </a:stretch>
                  </pic:blipFill>
                  <pic:spPr>
                    <a:xfrm>
                      <a:off x="0" y="0"/>
                      <a:ext cx="4332680" cy="3038502"/>
                    </a:xfrm>
                    <a:prstGeom prst="rect">
                      <a:avLst/>
                    </a:prstGeom>
                  </pic:spPr>
                </pic:pic>
              </a:graphicData>
            </a:graphic>
          </wp:inline>
        </w:drawing>
      </w:r>
    </w:p>
    <w:p w14:paraId="24924EAE" w14:textId="63A8C942" w:rsidR="008C5759" w:rsidRDefault="008C5759" w:rsidP="008C5759">
      <w:pPr>
        <w:spacing w:after="0" w:line="480" w:lineRule="auto"/>
        <w:rPr>
          <w:rFonts w:ascii="Times New Roman" w:hAnsi="Times New Roman" w:cs="Times New Roman"/>
          <w:b/>
          <w:sz w:val="24"/>
          <w:szCs w:val="24"/>
        </w:rPr>
      </w:pPr>
      <w:r w:rsidRPr="008C5759">
        <w:rPr>
          <w:rFonts w:ascii="Times New Roman" w:hAnsi="Times New Roman" w:cs="Times New Roman"/>
          <w:b/>
          <w:sz w:val="24"/>
          <w:szCs w:val="24"/>
        </w:rPr>
        <w:t xml:space="preserve">FIGURE 8. </w:t>
      </w:r>
      <w:r w:rsidR="00957ABC">
        <w:rPr>
          <w:rFonts w:ascii="Times New Roman" w:hAnsi="Times New Roman" w:cs="Times New Roman"/>
          <w:b/>
          <w:sz w:val="24"/>
          <w:szCs w:val="24"/>
        </w:rPr>
        <w:t>Login f</w:t>
      </w:r>
      <w:r w:rsidR="008F1CF5">
        <w:rPr>
          <w:rFonts w:ascii="Times New Roman" w:hAnsi="Times New Roman" w:cs="Times New Roman"/>
          <w:b/>
          <w:sz w:val="24"/>
          <w:szCs w:val="24"/>
        </w:rPr>
        <w:t>ailed m</w:t>
      </w:r>
      <w:r w:rsidR="001F22CD">
        <w:rPr>
          <w:rFonts w:ascii="Times New Roman" w:hAnsi="Times New Roman" w:cs="Times New Roman"/>
          <w:b/>
          <w:sz w:val="24"/>
          <w:szCs w:val="24"/>
        </w:rPr>
        <w:t>essage</w:t>
      </w:r>
      <w:r w:rsidRPr="008C5759">
        <w:rPr>
          <w:rFonts w:ascii="Times New Roman" w:hAnsi="Times New Roman" w:cs="Times New Roman"/>
          <w:b/>
          <w:sz w:val="24"/>
          <w:szCs w:val="24"/>
        </w:rPr>
        <w:t>.</w:t>
      </w:r>
    </w:p>
    <w:p w14:paraId="00B9551B" w14:textId="02F24026" w:rsidR="001720AA" w:rsidRDefault="001720AA" w:rsidP="001720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FFD71FD" wp14:editId="0247D040">
            <wp:extent cx="3732530" cy="41148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gunup.png"/>
                    <pic:cNvPicPr/>
                  </pic:nvPicPr>
                  <pic:blipFill>
                    <a:blip r:embed="rId19">
                      <a:extLst>
                        <a:ext uri="{28A0092B-C50C-407E-A947-70E740481C1C}">
                          <a14:useLocalDpi xmlns:a14="http://schemas.microsoft.com/office/drawing/2010/main" val="0"/>
                        </a:ext>
                      </a:extLst>
                    </a:blip>
                    <a:stretch>
                      <a:fillRect/>
                    </a:stretch>
                  </pic:blipFill>
                  <pic:spPr>
                    <a:xfrm>
                      <a:off x="0" y="0"/>
                      <a:ext cx="3815431" cy="4206191"/>
                    </a:xfrm>
                    <a:prstGeom prst="rect">
                      <a:avLst/>
                    </a:prstGeom>
                  </pic:spPr>
                </pic:pic>
              </a:graphicData>
            </a:graphic>
          </wp:inline>
        </w:drawing>
      </w:r>
    </w:p>
    <w:p w14:paraId="2293AB21" w14:textId="3CB2BE64" w:rsidR="003705C9" w:rsidRPr="003705C9" w:rsidRDefault="003705C9" w:rsidP="003705C9">
      <w:pPr>
        <w:spacing w:after="0" w:line="480" w:lineRule="auto"/>
        <w:rPr>
          <w:rFonts w:ascii="Times New Roman" w:hAnsi="Times New Roman" w:cs="Times New Roman"/>
          <w:b/>
          <w:sz w:val="24"/>
          <w:szCs w:val="24"/>
        </w:rPr>
      </w:pPr>
      <w:r w:rsidRPr="003705C9">
        <w:rPr>
          <w:rFonts w:ascii="Times New Roman" w:hAnsi="Times New Roman" w:cs="Times New Roman"/>
          <w:b/>
          <w:sz w:val="24"/>
          <w:szCs w:val="24"/>
        </w:rPr>
        <w:t>FIGURE 9. New account signup form.</w:t>
      </w:r>
    </w:p>
    <w:p w14:paraId="449BEBDF" w14:textId="664BABED" w:rsidR="00915B8C" w:rsidRDefault="00E20FE6" w:rsidP="00E20FE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New users create account using “Sign Up Here” link. Figure 9 shows the Sign Up form. </w:t>
      </w:r>
      <w:r w:rsidR="008B6D6A">
        <w:rPr>
          <w:rFonts w:ascii="Times New Roman" w:hAnsi="Times New Roman" w:cs="Times New Roman"/>
          <w:sz w:val="24"/>
          <w:szCs w:val="24"/>
        </w:rPr>
        <w:t xml:space="preserve">The </w:t>
      </w:r>
      <w:r w:rsidR="008B601E">
        <w:rPr>
          <w:rFonts w:ascii="Times New Roman" w:hAnsi="Times New Roman" w:cs="Times New Roman"/>
          <w:sz w:val="24"/>
          <w:szCs w:val="24"/>
        </w:rPr>
        <w:t>S</w:t>
      </w:r>
      <w:r w:rsidR="003705C9">
        <w:rPr>
          <w:rFonts w:ascii="Times New Roman" w:hAnsi="Times New Roman" w:cs="Times New Roman"/>
          <w:sz w:val="24"/>
          <w:szCs w:val="24"/>
        </w:rPr>
        <w:t xml:space="preserve">ign </w:t>
      </w:r>
      <w:r w:rsidR="008B601E">
        <w:rPr>
          <w:rFonts w:ascii="Times New Roman" w:hAnsi="Times New Roman" w:cs="Times New Roman"/>
          <w:sz w:val="24"/>
          <w:szCs w:val="24"/>
        </w:rPr>
        <w:t>U</w:t>
      </w:r>
      <w:r w:rsidR="003705C9">
        <w:rPr>
          <w:rFonts w:ascii="Times New Roman" w:hAnsi="Times New Roman" w:cs="Times New Roman"/>
          <w:sz w:val="24"/>
          <w:szCs w:val="24"/>
        </w:rPr>
        <w:t xml:space="preserve">p form </w:t>
      </w:r>
      <w:r w:rsidR="00AF2AAC">
        <w:rPr>
          <w:rFonts w:ascii="Times New Roman" w:hAnsi="Times New Roman" w:cs="Times New Roman"/>
          <w:sz w:val="24"/>
          <w:szCs w:val="24"/>
        </w:rPr>
        <w:t>requires</w:t>
      </w:r>
      <w:r w:rsidR="003705C9">
        <w:rPr>
          <w:rFonts w:ascii="Times New Roman" w:hAnsi="Times New Roman" w:cs="Times New Roman"/>
          <w:sz w:val="24"/>
          <w:szCs w:val="24"/>
        </w:rPr>
        <w:t xml:space="preserve"> </w:t>
      </w:r>
      <w:r w:rsidR="0058684C">
        <w:rPr>
          <w:rFonts w:ascii="Times New Roman" w:hAnsi="Times New Roman" w:cs="Times New Roman"/>
          <w:sz w:val="24"/>
          <w:szCs w:val="24"/>
        </w:rPr>
        <w:t xml:space="preserve">personal details of </w:t>
      </w:r>
      <w:r w:rsidR="00AF2AAC">
        <w:rPr>
          <w:rFonts w:ascii="Times New Roman" w:hAnsi="Times New Roman" w:cs="Times New Roman"/>
          <w:sz w:val="24"/>
          <w:szCs w:val="24"/>
        </w:rPr>
        <w:t xml:space="preserve">user </w:t>
      </w:r>
      <w:r w:rsidR="003705C9">
        <w:rPr>
          <w:rFonts w:ascii="Times New Roman" w:hAnsi="Times New Roman" w:cs="Times New Roman"/>
          <w:sz w:val="24"/>
          <w:szCs w:val="24"/>
        </w:rPr>
        <w:t xml:space="preserve">to successfully create </w:t>
      </w:r>
      <w:r w:rsidR="00AD506A">
        <w:rPr>
          <w:rFonts w:ascii="Times New Roman" w:hAnsi="Times New Roman" w:cs="Times New Roman"/>
          <w:sz w:val="24"/>
          <w:szCs w:val="24"/>
        </w:rPr>
        <w:t xml:space="preserve">a </w:t>
      </w:r>
      <w:r w:rsidR="003705C9">
        <w:rPr>
          <w:rFonts w:ascii="Times New Roman" w:hAnsi="Times New Roman" w:cs="Times New Roman"/>
          <w:sz w:val="24"/>
          <w:szCs w:val="24"/>
        </w:rPr>
        <w:t xml:space="preserve">new account. </w:t>
      </w:r>
      <w:r w:rsidR="00AF2AAC">
        <w:rPr>
          <w:rFonts w:ascii="Times New Roman" w:hAnsi="Times New Roman" w:cs="Times New Roman"/>
          <w:sz w:val="24"/>
          <w:szCs w:val="24"/>
        </w:rPr>
        <w:t>T</w:t>
      </w:r>
      <w:r w:rsidR="003705C9">
        <w:rPr>
          <w:rFonts w:ascii="Times New Roman" w:hAnsi="Times New Roman" w:cs="Times New Roman"/>
          <w:sz w:val="24"/>
          <w:szCs w:val="24"/>
        </w:rPr>
        <w:t xml:space="preserve">he user has to enter </w:t>
      </w:r>
      <w:r w:rsidR="00AF2AAC">
        <w:rPr>
          <w:rFonts w:ascii="Times New Roman" w:hAnsi="Times New Roman" w:cs="Times New Roman"/>
          <w:sz w:val="24"/>
          <w:szCs w:val="24"/>
        </w:rPr>
        <w:t xml:space="preserve">valid input for successful processing of </w:t>
      </w:r>
      <w:r w:rsidR="008B601E">
        <w:rPr>
          <w:rFonts w:ascii="Times New Roman" w:hAnsi="Times New Roman" w:cs="Times New Roman"/>
          <w:sz w:val="24"/>
          <w:szCs w:val="24"/>
        </w:rPr>
        <w:t>S</w:t>
      </w:r>
      <w:r w:rsidR="00AF2AAC">
        <w:rPr>
          <w:rFonts w:ascii="Times New Roman" w:hAnsi="Times New Roman" w:cs="Times New Roman"/>
          <w:sz w:val="24"/>
          <w:szCs w:val="24"/>
        </w:rPr>
        <w:t xml:space="preserve">ign </w:t>
      </w:r>
      <w:r w:rsidR="008B601E">
        <w:rPr>
          <w:rFonts w:ascii="Times New Roman" w:hAnsi="Times New Roman" w:cs="Times New Roman"/>
          <w:sz w:val="24"/>
          <w:szCs w:val="24"/>
        </w:rPr>
        <w:t>U</w:t>
      </w:r>
      <w:r w:rsidR="00AF2AAC">
        <w:rPr>
          <w:rFonts w:ascii="Times New Roman" w:hAnsi="Times New Roman" w:cs="Times New Roman"/>
          <w:sz w:val="24"/>
          <w:szCs w:val="24"/>
        </w:rPr>
        <w:t>p form</w:t>
      </w:r>
      <w:r w:rsidR="00093998">
        <w:rPr>
          <w:rFonts w:ascii="Times New Roman" w:hAnsi="Times New Roman" w:cs="Times New Roman"/>
          <w:sz w:val="24"/>
          <w:szCs w:val="24"/>
        </w:rPr>
        <w:t xml:space="preserve">. </w:t>
      </w:r>
      <w:r w:rsidR="00D57239">
        <w:rPr>
          <w:rFonts w:ascii="Times New Roman" w:hAnsi="Times New Roman" w:cs="Times New Roman"/>
          <w:sz w:val="24"/>
          <w:szCs w:val="24"/>
        </w:rPr>
        <w:t>Figure 10 shows the error messages displayed to user on entering invalid input.</w:t>
      </w:r>
      <w:r w:rsidR="007E2A01">
        <w:rPr>
          <w:rFonts w:ascii="Times New Roman" w:hAnsi="Times New Roman" w:cs="Times New Roman"/>
          <w:sz w:val="24"/>
          <w:szCs w:val="24"/>
        </w:rPr>
        <w:t xml:space="preserve"> </w:t>
      </w:r>
      <w:r w:rsidR="00236277">
        <w:rPr>
          <w:rFonts w:ascii="Times New Roman" w:hAnsi="Times New Roman" w:cs="Times New Roman"/>
          <w:sz w:val="24"/>
          <w:szCs w:val="24"/>
        </w:rPr>
        <w:t>The username selected</w:t>
      </w:r>
      <w:r w:rsidR="004931A4">
        <w:rPr>
          <w:rFonts w:ascii="Times New Roman" w:hAnsi="Times New Roman" w:cs="Times New Roman"/>
          <w:sz w:val="24"/>
          <w:szCs w:val="24"/>
        </w:rPr>
        <w:t xml:space="preserve"> by the</w:t>
      </w:r>
      <w:r w:rsidR="00603B3D">
        <w:rPr>
          <w:rFonts w:ascii="Times New Roman" w:hAnsi="Times New Roman" w:cs="Times New Roman"/>
          <w:sz w:val="24"/>
          <w:szCs w:val="24"/>
        </w:rPr>
        <w:t xml:space="preserve"> user</w:t>
      </w:r>
      <w:r w:rsidR="00236277">
        <w:rPr>
          <w:rFonts w:ascii="Times New Roman" w:hAnsi="Times New Roman" w:cs="Times New Roman"/>
          <w:sz w:val="24"/>
          <w:szCs w:val="24"/>
        </w:rPr>
        <w:t xml:space="preserve"> should be uniqu</w:t>
      </w:r>
      <w:r w:rsidR="00327637">
        <w:rPr>
          <w:rFonts w:ascii="Times New Roman" w:hAnsi="Times New Roman" w:cs="Times New Roman"/>
          <w:sz w:val="24"/>
          <w:szCs w:val="24"/>
        </w:rPr>
        <w:t xml:space="preserve">e. Hence, if the user enters a </w:t>
      </w:r>
      <w:r w:rsidR="00236277">
        <w:rPr>
          <w:rFonts w:ascii="Times New Roman" w:hAnsi="Times New Roman" w:cs="Times New Roman"/>
          <w:sz w:val="24"/>
          <w:szCs w:val="24"/>
        </w:rPr>
        <w:t xml:space="preserve">username which has already been registered in the application by another user, then new user will be shown </w:t>
      </w:r>
      <w:r w:rsidR="00F2413C">
        <w:rPr>
          <w:rFonts w:ascii="Times New Roman" w:hAnsi="Times New Roman" w:cs="Times New Roman"/>
          <w:sz w:val="24"/>
          <w:szCs w:val="24"/>
        </w:rPr>
        <w:t xml:space="preserve">a </w:t>
      </w:r>
      <w:r w:rsidR="00236277">
        <w:rPr>
          <w:rFonts w:ascii="Times New Roman" w:hAnsi="Times New Roman" w:cs="Times New Roman"/>
          <w:sz w:val="24"/>
          <w:szCs w:val="24"/>
        </w:rPr>
        <w:t xml:space="preserve">message to select another username. </w:t>
      </w:r>
      <w:r w:rsidR="001C433C">
        <w:rPr>
          <w:rFonts w:ascii="Times New Roman" w:hAnsi="Times New Roman" w:cs="Times New Roman"/>
          <w:sz w:val="24"/>
          <w:szCs w:val="24"/>
        </w:rPr>
        <w:t xml:space="preserve">Upon successful creation of new </w:t>
      </w:r>
      <w:r w:rsidR="00396319">
        <w:rPr>
          <w:rFonts w:ascii="Times New Roman" w:hAnsi="Times New Roman" w:cs="Times New Roman"/>
          <w:sz w:val="24"/>
          <w:szCs w:val="24"/>
        </w:rPr>
        <w:t>account, the</w:t>
      </w:r>
      <w:r w:rsidR="001C433C">
        <w:rPr>
          <w:rFonts w:ascii="Times New Roman" w:hAnsi="Times New Roman" w:cs="Times New Roman"/>
          <w:sz w:val="24"/>
          <w:szCs w:val="24"/>
        </w:rPr>
        <w:t xml:space="preserve"> user will be redirected to login page</w:t>
      </w:r>
      <w:r w:rsidR="00720567">
        <w:rPr>
          <w:rFonts w:ascii="Times New Roman" w:hAnsi="Times New Roman" w:cs="Times New Roman"/>
          <w:sz w:val="24"/>
          <w:szCs w:val="24"/>
        </w:rPr>
        <w:t xml:space="preserve">. </w:t>
      </w:r>
      <w:r w:rsidR="00E4324D">
        <w:rPr>
          <w:rFonts w:ascii="Times New Roman" w:hAnsi="Times New Roman" w:cs="Times New Roman"/>
          <w:sz w:val="24"/>
          <w:szCs w:val="24"/>
        </w:rPr>
        <w:t xml:space="preserve">The user has to </w:t>
      </w:r>
      <w:r w:rsidR="00CE4D0C">
        <w:rPr>
          <w:rFonts w:ascii="Times New Roman" w:hAnsi="Times New Roman" w:cs="Times New Roman"/>
          <w:sz w:val="24"/>
          <w:szCs w:val="24"/>
        </w:rPr>
        <w:t xml:space="preserve">login with </w:t>
      </w:r>
      <w:r w:rsidR="00E4324D">
        <w:rPr>
          <w:rFonts w:ascii="Times New Roman" w:hAnsi="Times New Roman" w:cs="Times New Roman"/>
          <w:sz w:val="24"/>
          <w:szCs w:val="24"/>
        </w:rPr>
        <w:t>new account credentials and access the homepage.</w:t>
      </w:r>
    </w:p>
    <w:p w14:paraId="4FE758F3" w14:textId="32FF039F" w:rsidR="0026304B" w:rsidRDefault="0026304B" w:rsidP="0026304B">
      <w:pPr>
        <w:spacing w:after="0" w:line="480" w:lineRule="auto"/>
        <w:rPr>
          <w:rFonts w:ascii="Times New Roman" w:hAnsi="Times New Roman" w:cs="Times New Roman"/>
          <w:b/>
          <w:sz w:val="24"/>
          <w:szCs w:val="24"/>
        </w:rPr>
      </w:pPr>
      <w:r w:rsidRPr="0026304B">
        <w:rPr>
          <w:rFonts w:ascii="Times New Roman" w:hAnsi="Times New Roman" w:cs="Times New Roman"/>
          <w:b/>
          <w:sz w:val="24"/>
          <w:szCs w:val="24"/>
        </w:rPr>
        <w:t>Home</w:t>
      </w:r>
      <w:r w:rsidR="00C90E0F">
        <w:rPr>
          <w:rFonts w:ascii="Times New Roman" w:hAnsi="Times New Roman" w:cs="Times New Roman"/>
          <w:b/>
          <w:sz w:val="24"/>
          <w:szCs w:val="24"/>
        </w:rPr>
        <w:t>p</w:t>
      </w:r>
      <w:r w:rsidRPr="0026304B">
        <w:rPr>
          <w:rFonts w:ascii="Times New Roman" w:hAnsi="Times New Roman" w:cs="Times New Roman"/>
          <w:b/>
          <w:sz w:val="24"/>
          <w:szCs w:val="24"/>
        </w:rPr>
        <w:t>age</w:t>
      </w:r>
    </w:p>
    <w:p w14:paraId="72146768" w14:textId="3F7C8161" w:rsidR="0026304B" w:rsidRPr="00CE4D0C" w:rsidRDefault="00CE4D0C" w:rsidP="0026304B">
      <w:pPr>
        <w:spacing w:after="0" w:line="480" w:lineRule="auto"/>
        <w:rPr>
          <w:rFonts w:ascii="Times New Roman" w:hAnsi="Times New Roman" w:cs="Times New Roman"/>
          <w:sz w:val="24"/>
          <w:szCs w:val="24"/>
        </w:rPr>
      </w:pPr>
      <w:r w:rsidRPr="00CE4D0C">
        <w:rPr>
          <w:rFonts w:ascii="Times New Roman" w:hAnsi="Times New Roman" w:cs="Times New Roman"/>
          <w:sz w:val="24"/>
          <w:szCs w:val="24"/>
        </w:rPr>
        <w:tab/>
      </w:r>
      <w:r w:rsidR="003A5EB3">
        <w:rPr>
          <w:rFonts w:ascii="Times New Roman" w:hAnsi="Times New Roman" w:cs="Times New Roman"/>
          <w:sz w:val="24"/>
          <w:szCs w:val="24"/>
        </w:rPr>
        <w:t>Homepage</w:t>
      </w:r>
      <w:r w:rsidR="00C641E8">
        <w:rPr>
          <w:rFonts w:ascii="Times New Roman" w:hAnsi="Times New Roman" w:cs="Times New Roman"/>
          <w:sz w:val="24"/>
          <w:szCs w:val="24"/>
        </w:rPr>
        <w:t xml:space="preserve"> </w:t>
      </w:r>
      <w:r w:rsidR="003A5EB3">
        <w:rPr>
          <w:rFonts w:ascii="Times New Roman" w:hAnsi="Times New Roman" w:cs="Times New Roman"/>
          <w:sz w:val="24"/>
          <w:szCs w:val="24"/>
        </w:rPr>
        <w:t xml:space="preserve">presents brief description </w:t>
      </w:r>
      <w:r w:rsidR="005C4ACE">
        <w:rPr>
          <w:rFonts w:ascii="Times New Roman" w:hAnsi="Times New Roman" w:cs="Times New Roman"/>
          <w:sz w:val="24"/>
          <w:szCs w:val="24"/>
        </w:rPr>
        <w:t xml:space="preserve">of </w:t>
      </w:r>
      <w:r w:rsidR="003A5EB3">
        <w:rPr>
          <w:rFonts w:ascii="Times New Roman" w:hAnsi="Times New Roman" w:cs="Times New Roman"/>
          <w:sz w:val="24"/>
          <w:szCs w:val="24"/>
        </w:rPr>
        <w:t xml:space="preserve">Travel </w:t>
      </w:r>
      <w:r w:rsidR="00AC4BBF">
        <w:rPr>
          <w:rFonts w:ascii="Times New Roman" w:hAnsi="Times New Roman" w:cs="Times New Roman"/>
          <w:sz w:val="24"/>
          <w:szCs w:val="24"/>
        </w:rPr>
        <w:t>Search</w:t>
      </w:r>
      <w:r w:rsidR="003A5EB3">
        <w:rPr>
          <w:rFonts w:ascii="Times New Roman" w:hAnsi="Times New Roman" w:cs="Times New Roman"/>
          <w:sz w:val="24"/>
          <w:szCs w:val="24"/>
        </w:rPr>
        <w:t>, Schedule Search, and</w:t>
      </w:r>
      <w:r w:rsidR="005C4ACE">
        <w:rPr>
          <w:rFonts w:ascii="Times New Roman" w:hAnsi="Times New Roman" w:cs="Times New Roman"/>
          <w:sz w:val="24"/>
          <w:szCs w:val="24"/>
        </w:rPr>
        <w:t xml:space="preserve"> Dashboard modules with </w:t>
      </w:r>
      <w:r w:rsidR="003A5EB3">
        <w:rPr>
          <w:rFonts w:ascii="Times New Roman" w:hAnsi="Times New Roman" w:cs="Times New Roman"/>
          <w:sz w:val="24"/>
          <w:szCs w:val="24"/>
        </w:rPr>
        <w:t>navigational links</w:t>
      </w:r>
      <w:r w:rsidR="00C641E8">
        <w:rPr>
          <w:rFonts w:ascii="Times New Roman" w:hAnsi="Times New Roman" w:cs="Times New Roman"/>
          <w:sz w:val="24"/>
          <w:szCs w:val="24"/>
        </w:rPr>
        <w:t xml:space="preserve"> </w:t>
      </w:r>
      <w:r w:rsidR="003A5EB3">
        <w:rPr>
          <w:rFonts w:ascii="Times New Roman" w:hAnsi="Times New Roman" w:cs="Times New Roman"/>
          <w:sz w:val="24"/>
          <w:szCs w:val="24"/>
        </w:rPr>
        <w:t xml:space="preserve">to </w:t>
      </w:r>
      <w:r w:rsidR="005C4ACE">
        <w:rPr>
          <w:rFonts w:ascii="Times New Roman" w:hAnsi="Times New Roman" w:cs="Times New Roman"/>
          <w:sz w:val="24"/>
          <w:szCs w:val="24"/>
        </w:rPr>
        <w:t xml:space="preserve">the respective pages of </w:t>
      </w:r>
      <w:r w:rsidR="002D1751">
        <w:rPr>
          <w:rFonts w:ascii="Times New Roman" w:hAnsi="Times New Roman" w:cs="Times New Roman"/>
          <w:sz w:val="24"/>
          <w:szCs w:val="24"/>
        </w:rPr>
        <w:t xml:space="preserve">the </w:t>
      </w:r>
      <w:r w:rsidR="005C4ACE">
        <w:rPr>
          <w:rFonts w:ascii="Times New Roman" w:hAnsi="Times New Roman" w:cs="Times New Roman"/>
          <w:sz w:val="24"/>
          <w:szCs w:val="24"/>
        </w:rPr>
        <w:t>modules.</w:t>
      </w:r>
      <w:r w:rsidR="006A6A0F">
        <w:rPr>
          <w:rFonts w:ascii="Times New Roman" w:hAnsi="Times New Roman" w:cs="Times New Roman"/>
          <w:sz w:val="24"/>
          <w:szCs w:val="24"/>
        </w:rPr>
        <w:t xml:space="preserve"> </w:t>
      </w:r>
      <w:r w:rsidR="00393704">
        <w:rPr>
          <w:rFonts w:ascii="Times New Roman" w:hAnsi="Times New Roman" w:cs="Times New Roman"/>
          <w:sz w:val="24"/>
          <w:szCs w:val="24"/>
        </w:rPr>
        <w:t xml:space="preserve">The header contains </w:t>
      </w:r>
      <w:r w:rsidR="006A6A0F">
        <w:rPr>
          <w:rFonts w:ascii="Times New Roman" w:hAnsi="Times New Roman" w:cs="Times New Roman"/>
          <w:sz w:val="24"/>
          <w:szCs w:val="24"/>
        </w:rPr>
        <w:t xml:space="preserve">navigational links to modules and </w:t>
      </w:r>
      <w:r w:rsidR="00241AB1">
        <w:rPr>
          <w:rFonts w:ascii="Times New Roman" w:hAnsi="Times New Roman" w:cs="Times New Roman"/>
          <w:sz w:val="24"/>
          <w:szCs w:val="24"/>
        </w:rPr>
        <w:t xml:space="preserve">account </w:t>
      </w:r>
      <w:r w:rsidR="006A6A0F">
        <w:rPr>
          <w:rFonts w:ascii="Times New Roman" w:hAnsi="Times New Roman" w:cs="Times New Roman"/>
          <w:sz w:val="24"/>
          <w:szCs w:val="24"/>
        </w:rPr>
        <w:t>logout link.</w:t>
      </w:r>
      <w:r w:rsidR="0076393E">
        <w:rPr>
          <w:rFonts w:ascii="Times New Roman" w:hAnsi="Times New Roman" w:cs="Times New Roman"/>
          <w:sz w:val="24"/>
          <w:szCs w:val="24"/>
        </w:rPr>
        <w:t xml:space="preserve"> The footer contains contact information and links to social account of Travel Helper application. </w:t>
      </w:r>
      <w:r w:rsidR="00C267C1">
        <w:rPr>
          <w:rFonts w:ascii="Times New Roman" w:hAnsi="Times New Roman" w:cs="Times New Roman"/>
          <w:sz w:val="24"/>
          <w:szCs w:val="24"/>
        </w:rPr>
        <w:t>Figure 11 shows the homepage of the Travel Helper application.</w:t>
      </w:r>
    </w:p>
    <w:p w14:paraId="15069FE8" w14:textId="549CFD3B" w:rsidR="00F75DA2" w:rsidRDefault="00F75DA2" w:rsidP="00F75DA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B754EC6" wp14:editId="7DECC91C">
            <wp:extent cx="3561715" cy="29718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gnuperr.png"/>
                    <pic:cNvPicPr/>
                  </pic:nvPicPr>
                  <pic:blipFill>
                    <a:blip r:embed="rId20">
                      <a:extLst>
                        <a:ext uri="{28A0092B-C50C-407E-A947-70E740481C1C}">
                          <a14:useLocalDpi xmlns:a14="http://schemas.microsoft.com/office/drawing/2010/main" val="0"/>
                        </a:ext>
                      </a:extLst>
                    </a:blip>
                    <a:stretch>
                      <a:fillRect/>
                    </a:stretch>
                  </pic:blipFill>
                  <pic:spPr>
                    <a:xfrm>
                      <a:off x="0" y="0"/>
                      <a:ext cx="3561936" cy="2971984"/>
                    </a:xfrm>
                    <a:prstGeom prst="rect">
                      <a:avLst/>
                    </a:prstGeom>
                  </pic:spPr>
                </pic:pic>
              </a:graphicData>
            </a:graphic>
          </wp:inline>
        </w:drawing>
      </w:r>
    </w:p>
    <w:p w14:paraId="60FA404B" w14:textId="172B460B" w:rsidR="00FA4F6D" w:rsidRPr="003705C9" w:rsidRDefault="00FA4F6D" w:rsidP="00FA4F6D">
      <w:pPr>
        <w:spacing w:after="0" w:line="480" w:lineRule="auto"/>
        <w:rPr>
          <w:rFonts w:ascii="Times New Roman" w:hAnsi="Times New Roman" w:cs="Times New Roman"/>
          <w:b/>
          <w:sz w:val="24"/>
          <w:szCs w:val="24"/>
        </w:rPr>
      </w:pPr>
      <w:r w:rsidRPr="003705C9">
        <w:rPr>
          <w:rFonts w:ascii="Times New Roman" w:hAnsi="Times New Roman" w:cs="Times New Roman"/>
          <w:b/>
          <w:sz w:val="24"/>
          <w:szCs w:val="24"/>
        </w:rPr>
        <w:t xml:space="preserve">FIGURE </w:t>
      </w:r>
      <w:r>
        <w:rPr>
          <w:rFonts w:ascii="Times New Roman" w:hAnsi="Times New Roman" w:cs="Times New Roman"/>
          <w:b/>
          <w:sz w:val="24"/>
          <w:szCs w:val="24"/>
        </w:rPr>
        <w:t>10</w:t>
      </w:r>
      <w:r w:rsidRPr="003705C9">
        <w:rPr>
          <w:rFonts w:ascii="Times New Roman" w:hAnsi="Times New Roman" w:cs="Times New Roman"/>
          <w:b/>
          <w:sz w:val="24"/>
          <w:szCs w:val="24"/>
        </w:rPr>
        <w:t xml:space="preserve">. </w:t>
      </w:r>
      <w:r w:rsidR="00933A4D" w:rsidRPr="00933A4D">
        <w:rPr>
          <w:rFonts w:ascii="Times New Roman" w:hAnsi="Times New Roman" w:cs="Times New Roman"/>
          <w:b/>
          <w:sz w:val="24"/>
          <w:szCs w:val="24"/>
        </w:rPr>
        <w:t>Signup form validation errors</w:t>
      </w:r>
      <w:r w:rsidRPr="003705C9">
        <w:rPr>
          <w:rFonts w:ascii="Times New Roman" w:hAnsi="Times New Roman" w:cs="Times New Roman"/>
          <w:b/>
          <w:sz w:val="24"/>
          <w:szCs w:val="24"/>
        </w:rPr>
        <w:t>.</w:t>
      </w:r>
    </w:p>
    <w:p w14:paraId="25AB903C" w14:textId="624EA521" w:rsidR="00E20FE6" w:rsidRDefault="008F2B2F" w:rsidP="00F75DA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D466CDB" wp14:editId="7D17C412">
            <wp:extent cx="5598160" cy="30765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age.png"/>
                    <pic:cNvPicPr/>
                  </pic:nvPicPr>
                  <pic:blipFill>
                    <a:blip r:embed="rId21">
                      <a:extLst>
                        <a:ext uri="{28A0092B-C50C-407E-A947-70E740481C1C}">
                          <a14:useLocalDpi xmlns:a14="http://schemas.microsoft.com/office/drawing/2010/main" val="0"/>
                        </a:ext>
                      </a:extLst>
                    </a:blip>
                    <a:stretch>
                      <a:fillRect/>
                    </a:stretch>
                  </pic:blipFill>
                  <pic:spPr>
                    <a:xfrm>
                      <a:off x="0" y="0"/>
                      <a:ext cx="5598160" cy="3076575"/>
                    </a:xfrm>
                    <a:prstGeom prst="rect">
                      <a:avLst/>
                    </a:prstGeom>
                  </pic:spPr>
                </pic:pic>
              </a:graphicData>
            </a:graphic>
          </wp:inline>
        </w:drawing>
      </w:r>
    </w:p>
    <w:p w14:paraId="7E21DE2B" w14:textId="754ACBF3" w:rsidR="008F2B2F" w:rsidRPr="008F2B2F" w:rsidRDefault="008F2B2F" w:rsidP="008F2B2F">
      <w:pPr>
        <w:spacing w:after="0" w:line="480" w:lineRule="auto"/>
        <w:rPr>
          <w:rFonts w:ascii="Times New Roman" w:hAnsi="Times New Roman" w:cs="Times New Roman"/>
          <w:b/>
          <w:sz w:val="24"/>
          <w:szCs w:val="24"/>
        </w:rPr>
      </w:pPr>
      <w:r w:rsidRPr="008F2B2F">
        <w:rPr>
          <w:rFonts w:ascii="Times New Roman" w:hAnsi="Times New Roman" w:cs="Times New Roman"/>
          <w:b/>
          <w:sz w:val="24"/>
          <w:szCs w:val="24"/>
        </w:rPr>
        <w:t>FIGURE 11. Travel Helper homepage.</w:t>
      </w:r>
    </w:p>
    <w:p w14:paraId="557FE154" w14:textId="3373FB08" w:rsidR="00F82658" w:rsidRDefault="006F5B41"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Travel Search</w:t>
      </w:r>
    </w:p>
    <w:p w14:paraId="2F4070C0" w14:textId="77777777" w:rsidR="00E13AAA" w:rsidRDefault="0089572F" w:rsidP="00A613B7">
      <w:pPr>
        <w:spacing w:after="0" w:line="480" w:lineRule="auto"/>
        <w:rPr>
          <w:rFonts w:ascii="Times New Roman" w:hAnsi="Times New Roman" w:cs="Times New Roman"/>
          <w:sz w:val="24"/>
          <w:szCs w:val="24"/>
        </w:rPr>
      </w:pPr>
      <w:r w:rsidRPr="0089572F">
        <w:rPr>
          <w:rFonts w:ascii="Times New Roman" w:hAnsi="Times New Roman" w:cs="Times New Roman"/>
          <w:sz w:val="24"/>
          <w:szCs w:val="24"/>
        </w:rPr>
        <w:tab/>
        <w:t>Travel Search</w:t>
      </w:r>
      <w:r>
        <w:rPr>
          <w:rFonts w:ascii="Times New Roman" w:hAnsi="Times New Roman" w:cs="Times New Roman"/>
          <w:sz w:val="24"/>
          <w:szCs w:val="24"/>
        </w:rPr>
        <w:t xml:space="preserve"> provides travel information about various travel modes such as walking, bicycling, public transit, driving, Uber, and Lyft to make </w:t>
      </w:r>
      <w:r w:rsidR="005B2445">
        <w:rPr>
          <w:rFonts w:ascii="Times New Roman" w:hAnsi="Times New Roman" w:cs="Times New Roman"/>
          <w:sz w:val="24"/>
          <w:szCs w:val="24"/>
        </w:rPr>
        <w:t>efficient travel decision.</w:t>
      </w:r>
      <w:r>
        <w:rPr>
          <w:rFonts w:ascii="Times New Roman" w:hAnsi="Times New Roman" w:cs="Times New Roman"/>
          <w:sz w:val="24"/>
          <w:szCs w:val="24"/>
        </w:rPr>
        <w:t xml:space="preserve"> </w:t>
      </w:r>
      <w:r w:rsidR="00E608C5">
        <w:rPr>
          <w:rFonts w:ascii="Times New Roman" w:hAnsi="Times New Roman" w:cs="Times New Roman"/>
          <w:sz w:val="24"/>
          <w:szCs w:val="24"/>
        </w:rPr>
        <w:t xml:space="preserve">Figure 12 shows the Travel Search page. </w:t>
      </w:r>
    </w:p>
    <w:p w14:paraId="43A71860" w14:textId="77E20B73" w:rsidR="00E13AAA" w:rsidRDefault="00C90AD9" w:rsidP="00E13A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5DE282C" wp14:editId="0F745556">
            <wp:extent cx="5731510" cy="28289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velsearchup.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7342D840" w14:textId="27753E7C" w:rsidR="00E13AAA" w:rsidRPr="007250CF" w:rsidRDefault="00E13AAA" w:rsidP="00E13AAA">
      <w:pPr>
        <w:spacing w:after="0" w:line="480" w:lineRule="auto"/>
        <w:rPr>
          <w:rFonts w:ascii="Times New Roman" w:hAnsi="Times New Roman" w:cs="Times New Roman"/>
          <w:b/>
          <w:sz w:val="24"/>
          <w:szCs w:val="24"/>
        </w:rPr>
      </w:pPr>
      <w:r w:rsidRPr="007250CF">
        <w:rPr>
          <w:rFonts w:ascii="Times New Roman" w:hAnsi="Times New Roman" w:cs="Times New Roman"/>
          <w:b/>
          <w:sz w:val="24"/>
          <w:szCs w:val="24"/>
        </w:rPr>
        <w:t>FIGURE 12. Travel</w:t>
      </w:r>
      <w:r w:rsidR="00561589" w:rsidRPr="007250CF">
        <w:rPr>
          <w:rFonts w:ascii="Times New Roman" w:hAnsi="Times New Roman" w:cs="Times New Roman"/>
          <w:b/>
          <w:sz w:val="24"/>
          <w:szCs w:val="24"/>
        </w:rPr>
        <w:t xml:space="preserve"> </w:t>
      </w:r>
      <w:r w:rsidRPr="007250CF">
        <w:rPr>
          <w:rFonts w:ascii="Times New Roman" w:hAnsi="Times New Roman" w:cs="Times New Roman"/>
          <w:b/>
          <w:sz w:val="24"/>
          <w:szCs w:val="24"/>
        </w:rPr>
        <w:t>Search page</w:t>
      </w:r>
      <w:r w:rsidR="007250CF" w:rsidRPr="007250CF">
        <w:rPr>
          <w:rFonts w:ascii="Times New Roman" w:hAnsi="Times New Roman" w:cs="Times New Roman"/>
          <w:b/>
          <w:sz w:val="24"/>
          <w:szCs w:val="24"/>
        </w:rPr>
        <w:t>.</w:t>
      </w:r>
    </w:p>
    <w:p w14:paraId="03721EFA" w14:textId="794F03BF" w:rsidR="0089572F" w:rsidRDefault="00D57F72" w:rsidP="0059405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user enters the source</w:t>
      </w:r>
      <w:r w:rsidR="007250CF">
        <w:rPr>
          <w:rFonts w:ascii="Times New Roman" w:hAnsi="Times New Roman" w:cs="Times New Roman"/>
          <w:sz w:val="24"/>
          <w:szCs w:val="24"/>
        </w:rPr>
        <w:t xml:space="preserve"> location</w:t>
      </w:r>
      <w:r>
        <w:rPr>
          <w:rFonts w:ascii="Times New Roman" w:hAnsi="Times New Roman" w:cs="Times New Roman"/>
          <w:sz w:val="24"/>
          <w:szCs w:val="24"/>
        </w:rPr>
        <w:t xml:space="preserve"> and</w:t>
      </w:r>
      <w:r w:rsidR="007250CF">
        <w:rPr>
          <w:rFonts w:ascii="Times New Roman" w:hAnsi="Times New Roman" w:cs="Times New Roman"/>
          <w:sz w:val="24"/>
          <w:szCs w:val="24"/>
        </w:rPr>
        <w:t xml:space="preserve"> the</w:t>
      </w:r>
      <w:r>
        <w:rPr>
          <w:rFonts w:ascii="Times New Roman" w:hAnsi="Times New Roman" w:cs="Times New Roman"/>
          <w:sz w:val="24"/>
          <w:szCs w:val="24"/>
        </w:rPr>
        <w:t xml:space="preserve"> destination location.</w:t>
      </w:r>
      <w:r w:rsidR="002E20B0">
        <w:rPr>
          <w:rFonts w:ascii="Times New Roman" w:hAnsi="Times New Roman" w:cs="Times New Roman"/>
          <w:sz w:val="24"/>
          <w:szCs w:val="24"/>
        </w:rPr>
        <w:t xml:space="preserve"> The user can select economical </w:t>
      </w:r>
      <w:r w:rsidR="003F7146">
        <w:rPr>
          <w:rFonts w:ascii="Times New Roman" w:hAnsi="Times New Roman" w:cs="Times New Roman"/>
          <w:sz w:val="24"/>
          <w:szCs w:val="24"/>
        </w:rPr>
        <w:t xml:space="preserve">or faster travel </w:t>
      </w:r>
      <w:r w:rsidR="00237097">
        <w:rPr>
          <w:rFonts w:ascii="Times New Roman" w:hAnsi="Times New Roman" w:cs="Times New Roman"/>
          <w:sz w:val="24"/>
          <w:szCs w:val="24"/>
        </w:rPr>
        <w:t>preference</w:t>
      </w:r>
      <w:r w:rsidR="002E20B0">
        <w:rPr>
          <w:rFonts w:ascii="Times New Roman" w:hAnsi="Times New Roman" w:cs="Times New Roman"/>
          <w:sz w:val="24"/>
          <w:szCs w:val="24"/>
        </w:rPr>
        <w:t xml:space="preserve"> </w:t>
      </w:r>
      <w:r w:rsidR="003F7146">
        <w:rPr>
          <w:rFonts w:ascii="Times New Roman" w:hAnsi="Times New Roman" w:cs="Times New Roman"/>
          <w:sz w:val="24"/>
          <w:szCs w:val="24"/>
        </w:rPr>
        <w:t xml:space="preserve">based on the need of the travel. </w:t>
      </w:r>
      <w:r w:rsidR="008E0D46">
        <w:rPr>
          <w:rFonts w:ascii="Times New Roman" w:hAnsi="Times New Roman" w:cs="Times New Roman"/>
          <w:sz w:val="24"/>
          <w:szCs w:val="24"/>
        </w:rPr>
        <w:t>The traveller count filter</w:t>
      </w:r>
      <w:r w:rsidR="0031067C">
        <w:rPr>
          <w:rFonts w:ascii="Times New Roman" w:hAnsi="Times New Roman" w:cs="Times New Roman"/>
          <w:sz w:val="24"/>
          <w:szCs w:val="24"/>
        </w:rPr>
        <w:t>s</w:t>
      </w:r>
      <w:r w:rsidR="008E0D46">
        <w:rPr>
          <w:rFonts w:ascii="Times New Roman" w:hAnsi="Times New Roman" w:cs="Times New Roman"/>
          <w:sz w:val="24"/>
          <w:szCs w:val="24"/>
        </w:rPr>
        <w:t xml:space="preserve"> the results bas</w:t>
      </w:r>
      <w:r w:rsidR="0005351F">
        <w:rPr>
          <w:rFonts w:ascii="Times New Roman" w:hAnsi="Times New Roman" w:cs="Times New Roman"/>
          <w:sz w:val="24"/>
          <w:szCs w:val="24"/>
        </w:rPr>
        <w:t xml:space="preserve">ed on the capacity of the </w:t>
      </w:r>
      <w:r w:rsidR="002A10B9">
        <w:rPr>
          <w:rFonts w:ascii="Times New Roman" w:hAnsi="Times New Roman" w:cs="Times New Roman"/>
          <w:sz w:val="24"/>
          <w:szCs w:val="24"/>
        </w:rPr>
        <w:t>travel mode</w:t>
      </w:r>
      <w:r w:rsidR="006B6357">
        <w:rPr>
          <w:rFonts w:ascii="Times New Roman" w:hAnsi="Times New Roman" w:cs="Times New Roman"/>
          <w:sz w:val="24"/>
          <w:szCs w:val="24"/>
        </w:rPr>
        <w:t>.</w:t>
      </w:r>
      <w:r w:rsidR="00340F18">
        <w:rPr>
          <w:rFonts w:ascii="Times New Roman" w:hAnsi="Times New Roman" w:cs="Times New Roman"/>
          <w:sz w:val="24"/>
          <w:szCs w:val="24"/>
        </w:rPr>
        <w:t xml:space="preserve"> </w:t>
      </w:r>
      <w:r w:rsidR="00C90AD9">
        <w:rPr>
          <w:rFonts w:ascii="Times New Roman" w:hAnsi="Times New Roman" w:cs="Times New Roman"/>
          <w:sz w:val="24"/>
          <w:szCs w:val="24"/>
        </w:rPr>
        <w:t xml:space="preserve">Figure 13 shows the results returned by the search. The result provided by Travel Search presents a unified view of the various travel </w:t>
      </w:r>
      <w:r w:rsidR="00E61AFC">
        <w:rPr>
          <w:rFonts w:ascii="Times New Roman" w:hAnsi="Times New Roman" w:cs="Times New Roman"/>
          <w:sz w:val="24"/>
          <w:szCs w:val="24"/>
        </w:rPr>
        <w:t>modes</w:t>
      </w:r>
      <w:r w:rsidR="00C90AD9">
        <w:rPr>
          <w:rFonts w:ascii="Times New Roman" w:hAnsi="Times New Roman" w:cs="Times New Roman"/>
          <w:sz w:val="24"/>
          <w:szCs w:val="24"/>
        </w:rPr>
        <w:t xml:space="preserve"> available to the user. </w:t>
      </w:r>
      <w:r w:rsidR="00523529" w:rsidRPr="00530DA9">
        <w:rPr>
          <w:rFonts w:ascii="Times New Roman" w:hAnsi="Times New Roman" w:cs="Times New Roman"/>
          <w:sz w:val="24"/>
          <w:szCs w:val="24"/>
        </w:rPr>
        <w:t xml:space="preserve">The results are gathered by integration </w:t>
      </w:r>
      <w:r w:rsidR="003067B0" w:rsidRPr="00530DA9">
        <w:rPr>
          <w:rFonts w:ascii="Times New Roman" w:hAnsi="Times New Roman" w:cs="Times New Roman"/>
          <w:sz w:val="24"/>
          <w:szCs w:val="24"/>
        </w:rPr>
        <w:t>of</w:t>
      </w:r>
      <w:r w:rsidR="003067B0">
        <w:rPr>
          <w:rFonts w:ascii="Times New Roman" w:hAnsi="Times New Roman" w:cs="Times New Roman"/>
          <w:sz w:val="24"/>
          <w:szCs w:val="24"/>
        </w:rPr>
        <w:t xml:space="preserve"> </w:t>
      </w:r>
      <w:r w:rsidR="00523529">
        <w:rPr>
          <w:rFonts w:ascii="Times New Roman" w:hAnsi="Times New Roman" w:cs="Times New Roman"/>
          <w:sz w:val="24"/>
          <w:szCs w:val="24"/>
        </w:rPr>
        <w:t xml:space="preserve">Travel Helper application with REST APIs of Google, Uber, and Lyft. </w:t>
      </w:r>
      <w:r w:rsidR="00190AAD">
        <w:rPr>
          <w:rFonts w:ascii="Times New Roman" w:hAnsi="Times New Roman" w:cs="Times New Roman"/>
          <w:sz w:val="24"/>
          <w:szCs w:val="24"/>
        </w:rPr>
        <w:t xml:space="preserve">Each travel </w:t>
      </w:r>
      <w:r w:rsidR="00583218">
        <w:rPr>
          <w:rFonts w:ascii="Times New Roman" w:hAnsi="Times New Roman" w:cs="Times New Roman"/>
          <w:sz w:val="24"/>
          <w:szCs w:val="24"/>
        </w:rPr>
        <w:t>mode</w:t>
      </w:r>
      <w:r w:rsidR="00190AAD">
        <w:rPr>
          <w:rFonts w:ascii="Times New Roman" w:hAnsi="Times New Roman" w:cs="Times New Roman"/>
          <w:sz w:val="24"/>
          <w:szCs w:val="24"/>
        </w:rPr>
        <w:t xml:space="preserve"> has details about the distance in miles, duration in minutes, estimated time required to start travel, cost in dollars and capacity of the travel </w:t>
      </w:r>
      <w:r w:rsidR="00583218">
        <w:rPr>
          <w:rFonts w:ascii="Times New Roman" w:hAnsi="Times New Roman" w:cs="Times New Roman"/>
          <w:sz w:val="24"/>
          <w:szCs w:val="24"/>
        </w:rPr>
        <w:t>mode</w:t>
      </w:r>
      <w:r w:rsidR="00190AAD">
        <w:rPr>
          <w:rFonts w:ascii="Times New Roman" w:hAnsi="Times New Roman" w:cs="Times New Roman"/>
          <w:sz w:val="24"/>
          <w:szCs w:val="24"/>
        </w:rPr>
        <w:t>.</w:t>
      </w:r>
      <w:r w:rsidR="0059405D">
        <w:rPr>
          <w:rFonts w:ascii="Times New Roman" w:hAnsi="Times New Roman" w:cs="Times New Roman"/>
          <w:sz w:val="24"/>
          <w:szCs w:val="24"/>
        </w:rPr>
        <w:t xml:space="preserve"> </w:t>
      </w:r>
      <w:r w:rsidR="00E61AFC">
        <w:rPr>
          <w:rFonts w:ascii="Times New Roman" w:hAnsi="Times New Roman" w:cs="Times New Roman"/>
          <w:sz w:val="24"/>
          <w:szCs w:val="24"/>
        </w:rPr>
        <w:t xml:space="preserve">These comprehensive details of the various travel </w:t>
      </w:r>
      <w:r w:rsidR="0026481B">
        <w:rPr>
          <w:rFonts w:ascii="Times New Roman" w:hAnsi="Times New Roman" w:cs="Times New Roman"/>
          <w:sz w:val="24"/>
          <w:szCs w:val="24"/>
        </w:rPr>
        <w:t>modes</w:t>
      </w:r>
      <w:r w:rsidR="000A2B04">
        <w:rPr>
          <w:rFonts w:ascii="Times New Roman" w:hAnsi="Times New Roman" w:cs="Times New Roman"/>
          <w:sz w:val="24"/>
          <w:szCs w:val="24"/>
        </w:rPr>
        <w:t xml:space="preserve"> are used to make efficient travel decision.</w:t>
      </w:r>
      <w:r w:rsidR="00EB15A5">
        <w:rPr>
          <w:rFonts w:ascii="Times New Roman" w:hAnsi="Times New Roman" w:cs="Times New Roman"/>
          <w:sz w:val="24"/>
          <w:szCs w:val="24"/>
        </w:rPr>
        <w:t xml:space="preserve"> The decided mode is saved in the system by selecting the record</w:t>
      </w:r>
      <w:r w:rsidR="00130A0F">
        <w:rPr>
          <w:rFonts w:ascii="Times New Roman" w:hAnsi="Times New Roman" w:cs="Times New Roman"/>
          <w:sz w:val="24"/>
          <w:szCs w:val="24"/>
        </w:rPr>
        <w:t xml:space="preserve"> of the travel mode</w:t>
      </w:r>
      <w:r w:rsidR="00EB15A5">
        <w:rPr>
          <w:rFonts w:ascii="Times New Roman" w:hAnsi="Times New Roman" w:cs="Times New Roman"/>
          <w:sz w:val="24"/>
          <w:szCs w:val="24"/>
        </w:rPr>
        <w:t>.</w:t>
      </w:r>
    </w:p>
    <w:p w14:paraId="23A7EBCB" w14:textId="5A3B897D" w:rsidR="00EF25A9" w:rsidRDefault="007723D0" w:rsidP="003D0CE3">
      <w:pPr>
        <w:spacing w:after="0" w:line="480" w:lineRule="auto"/>
        <w:jc w:val="center"/>
        <w:rPr>
          <w:rFonts w:ascii="Times New Roman" w:hAnsi="Times New Roman" w:cs="Times New Roman"/>
          <w:sz w:val="24"/>
          <w:szCs w:val="24"/>
        </w:rPr>
      </w:pPr>
      <w:bookmarkStart w:id="3" w:name="_GoBack"/>
      <w:r>
        <w:rPr>
          <w:rFonts w:ascii="Times New Roman" w:hAnsi="Times New Roman" w:cs="Times New Roman"/>
          <w:noProof/>
          <w:sz w:val="24"/>
          <w:szCs w:val="24"/>
          <w:lang w:eastAsia="en-IN"/>
        </w:rPr>
        <w:drawing>
          <wp:inline distT="0" distB="0" distL="0" distR="0" wp14:anchorId="39167141" wp14:editId="736D7E31">
            <wp:extent cx="5944870" cy="2870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velsearch.png"/>
                    <pic:cNvPicPr/>
                  </pic:nvPicPr>
                  <pic:blipFill>
                    <a:blip r:embed="rId23">
                      <a:extLst>
                        <a:ext uri="{28A0092B-C50C-407E-A947-70E740481C1C}">
                          <a14:useLocalDpi xmlns:a14="http://schemas.microsoft.com/office/drawing/2010/main" val="0"/>
                        </a:ext>
                      </a:extLst>
                    </a:blip>
                    <a:stretch>
                      <a:fillRect/>
                    </a:stretch>
                  </pic:blipFill>
                  <pic:spPr>
                    <a:xfrm>
                      <a:off x="0" y="0"/>
                      <a:ext cx="5944870" cy="2870200"/>
                    </a:xfrm>
                    <a:prstGeom prst="rect">
                      <a:avLst/>
                    </a:prstGeom>
                  </pic:spPr>
                </pic:pic>
              </a:graphicData>
            </a:graphic>
          </wp:inline>
        </w:drawing>
      </w:r>
      <w:bookmarkEnd w:id="3"/>
    </w:p>
    <w:p w14:paraId="7E9391B7" w14:textId="75D88DBE" w:rsidR="00AF0DBD" w:rsidRDefault="00717D29" w:rsidP="00A613B7">
      <w:pPr>
        <w:spacing w:after="0" w:line="480" w:lineRule="auto"/>
        <w:rPr>
          <w:rFonts w:ascii="Times New Roman" w:hAnsi="Times New Roman" w:cs="Times New Roman"/>
          <w:b/>
          <w:sz w:val="24"/>
          <w:szCs w:val="24"/>
        </w:rPr>
      </w:pPr>
      <w:r w:rsidRPr="00717D29">
        <w:rPr>
          <w:rFonts w:ascii="Times New Roman" w:hAnsi="Times New Roman" w:cs="Times New Roman"/>
          <w:b/>
          <w:sz w:val="24"/>
          <w:szCs w:val="24"/>
        </w:rPr>
        <w:t>F</w:t>
      </w:r>
      <w:r w:rsidR="00752824">
        <w:rPr>
          <w:rFonts w:ascii="Times New Roman" w:hAnsi="Times New Roman" w:cs="Times New Roman"/>
          <w:b/>
          <w:sz w:val="24"/>
          <w:szCs w:val="24"/>
        </w:rPr>
        <w:t>IGURE</w:t>
      </w:r>
      <w:r w:rsidRPr="00717D29">
        <w:rPr>
          <w:rFonts w:ascii="Times New Roman" w:hAnsi="Times New Roman" w:cs="Times New Roman"/>
          <w:b/>
          <w:sz w:val="24"/>
          <w:szCs w:val="24"/>
        </w:rPr>
        <w:t xml:space="preserve"> 1</w:t>
      </w:r>
      <w:r w:rsidR="00752824">
        <w:rPr>
          <w:rFonts w:ascii="Times New Roman" w:hAnsi="Times New Roman" w:cs="Times New Roman"/>
          <w:b/>
          <w:sz w:val="24"/>
          <w:szCs w:val="24"/>
        </w:rPr>
        <w:t>3</w:t>
      </w:r>
      <w:r w:rsidR="00235D75">
        <w:rPr>
          <w:rFonts w:ascii="Times New Roman" w:hAnsi="Times New Roman" w:cs="Times New Roman"/>
          <w:b/>
          <w:sz w:val="24"/>
          <w:szCs w:val="24"/>
        </w:rPr>
        <w:t>.</w:t>
      </w:r>
      <w:r w:rsidRPr="00717D29">
        <w:rPr>
          <w:rFonts w:ascii="Times New Roman" w:hAnsi="Times New Roman" w:cs="Times New Roman"/>
          <w:b/>
          <w:sz w:val="24"/>
          <w:szCs w:val="24"/>
        </w:rPr>
        <w:t xml:space="preserve"> </w:t>
      </w:r>
      <w:r w:rsidR="00790DDF">
        <w:rPr>
          <w:rFonts w:ascii="Times New Roman" w:hAnsi="Times New Roman" w:cs="Times New Roman"/>
          <w:b/>
          <w:sz w:val="24"/>
          <w:szCs w:val="24"/>
        </w:rPr>
        <w:t xml:space="preserve">Travel Search </w:t>
      </w:r>
      <w:r w:rsidR="00B96EFB">
        <w:rPr>
          <w:rFonts w:ascii="Times New Roman" w:hAnsi="Times New Roman" w:cs="Times New Roman"/>
          <w:b/>
          <w:sz w:val="24"/>
          <w:szCs w:val="24"/>
        </w:rPr>
        <w:t>result</w:t>
      </w:r>
      <w:r w:rsidR="00235D75">
        <w:rPr>
          <w:rFonts w:ascii="Times New Roman" w:hAnsi="Times New Roman" w:cs="Times New Roman"/>
          <w:b/>
          <w:sz w:val="24"/>
          <w:szCs w:val="24"/>
        </w:rPr>
        <w:t>.</w:t>
      </w:r>
    </w:p>
    <w:p w14:paraId="0FC297EE" w14:textId="6447ACD0" w:rsidR="00DE4BA9" w:rsidRDefault="00DE4BA9"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Schedule Travel</w:t>
      </w:r>
    </w:p>
    <w:p w14:paraId="32B49B4A" w14:textId="33D1AEBF" w:rsidR="00CA3C87" w:rsidRDefault="00BF6E30" w:rsidP="00CA3C87">
      <w:pPr>
        <w:spacing w:after="0" w:line="480" w:lineRule="auto"/>
        <w:rPr>
          <w:rFonts w:ascii="Times New Roman" w:hAnsi="Times New Roman" w:cs="Times New Roman"/>
          <w:sz w:val="24"/>
          <w:szCs w:val="24"/>
        </w:rPr>
      </w:pPr>
      <w:r w:rsidRPr="00BF6E30">
        <w:rPr>
          <w:rFonts w:ascii="Times New Roman" w:hAnsi="Times New Roman" w:cs="Times New Roman"/>
          <w:sz w:val="24"/>
          <w:szCs w:val="24"/>
        </w:rPr>
        <w:tab/>
        <w:t>Schedule Travel</w:t>
      </w:r>
      <w:r>
        <w:rPr>
          <w:rFonts w:ascii="Times New Roman" w:hAnsi="Times New Roman" w:cs="Times New Roman"/>
          <w:sz w:val="24"/>
          <w:szCs w:val="24"/>
        </w:rPr>
        <w:t xml:space="preserve"> module is used to save future travel plans. </w:t>
      </w:r>
      <w:r w:rsidR="008F67D8">
        <w:rPr>
          <w:rFonts w:ascii="Times New Roman" w:hAnsi="Times New Roman" w:cs="Times New Roman"/>
          <w:sz w:val="24"/>
          <w:szCs w:val="24"/>
        </w:rPr>
        <w:t xml:space="preserve">The push notification is sent to user at the </w:t>
      </w:r>
      <w:r w:rsidR="00733B91">
        <w:rPr>
          <w:rFonts w:ascii="Times New Roman" w:hAnsi="Times New Roman" w:cs="Times New Roman"/>
          <w:sz w:val="24"/>
          <w:szCs w:val="24"/>
        </w:rPr>
        <w:t xml:space="preserve">travel start time based on travel duration </w:t>
      </w:r>
      <w:r w:rsidR="00F60ABD">
        <w:rPr>
          <w:rFonts w:ascii="Times New Roman" w:hAnsi="Times New Roman" w:cs="Times New Roman"/>
          <w:sz w:val="24"/>
          <w:szCs w:val="24"/>
        </w:rPr>
        <w:t xml:space="preserve">to reach destination on time. </w:t>
      </w:r>
      <w:r w:rsidR="003D0CE3">
        <w:rPr>
          <w:rFonts w:ascii="Times New Roman" w:hAnsi="Times New Roman" w:cs="Times New Roman"/>
          <w:sz w:val="24"/>
          <w:szCs w:val="24"/>
        </w:rPr>
        <w:t xml:space="preserve">The user </w:t>
      </w:r>
      <w:r w:rsidR="008F67D8">
        <w:rPr>
          <w:rFonts w:ascii="Times New Roman" w:hAnsi="Times New Roman" w:cs="Times New Roman"/>
          <w:sz w:val="24"/>
          <w:szCs w:val="24"/>
        </w:rPr>
        <w:t>has to enable notification for get</w:t>
      </w:r>
      <w:r w:rsidR="00031B4B">
        <w:rPr>
          <w:rFonts w:ascii="Times New Roman" w:hAnsi="Times New Roman" w:cs="Times New Roman"/>
          <w:sz w:val="24"/>
          <w:szCs w:val="24"/>
        </w:rPr>
        <w:t>ting</w:t>
      </w:r>
      <w:r w:rsidR="008F67D8">
        <w:rPr>
          <w:rFonts w:ascii="Times New Roman" w:hAnsi="Times New Roman" w:cs="Times New Roman"/>
          <w:sz w:val="24"/>
          <w:szCs w:val="24"/>
        </w:rPr>
        <w:t xml:space="preserve"> notified by </w:t>
      </w:r>
      <w:r w:rsidR="008F3E94">
        <w:rPr>
          <w:rFonts w:ascii="Times New Roman" w:hAnsi="Times New Roman" w:cs="Times New Roman"/>
          <w:sz w:val="24"/>
          <w:szCs w:val="24"/>
        </w:rPr>
        <w:t xml:space="preserve">the </w:t>
      </w:r>
      <w:r w:rsidR="008F67D8">
        <w:rPr>
          <w:rFonts w:ascii="Times New Roman" w:hAnsi="Times New Roman" w:cs="Times New Roman"/>
          <w:sz w:val="24"/>
          <w:szCs w:val="24"/>
        </w:rPr>
        <w:t>push notification. Figure</w:t>
      </w:r>
      <w:r w:rsidR="000D0287">
        <w:rPr>
          <w:rFonts w:ascii="Times New Roman" w:hAnsi="Times New Roman" w:cs="Times New Roman"/>
          <w:sz w:val="24"/>
          <w:szCs w:val="24"/>
        </w:rPr>
        <w:t xml:space="preserve"> 14 shows the page </w:t>
      </w:r>
      <w:r w:rsidR="000D0287">
        <w:rPr>
          <w:rFonts w:ascii="Times New Roman" w:hAnsi="Times New Roman" w:cs="Times New Roman"/>
          <w:sz w:val="24"/>
          <w:szCs w:val="24"/>
        </w:rPr>
        <w:lastRenderedPageBreak/>
        <w:t>wher</w:t>
      </w:r>
      <w:r w:rsidR="00480CA4">
        <w:rPr>
          <w:rFonts w:ascii="Times New Roman" w:hAnsi="Times New Roman" w:cs="Times New Roman"/>
          <w:sz w:val="24"/>
          <w:szCs w:val="24"/>
        </w:rPr>
        <w:t>e user</w:t>
      </w:r>
      <w:r w:rsidR="00CC1DBF">
        <w:rPr>
          <w:rFonts w:ascii="Times New Roman" w:hAnsi="Times New Roman" w:cs="Times New Roman"/>
          <w:sz w:val="24"/>
          <w:szCs w:val="24"/>
        </w:rPr>
        <w:t>s</w:t>
      </w:r>
      <w:r w:rsidR="00480CA4">
        <w:rPr>
          <w:rFonts w:ascii="Times New Roman" w:hAnsi="Times New Roman" w:cs="Times New Roman"/>
          <w:sz w:val="24"/>
          <w:szCs w:val="24"/>
        </w:rPr>
        <w:t xml:space="preserve"> can enable notification</w:t>
      </w:r>
      <w:r w:rsidR="00794E2E">
        <w:rPr>
          <w:rFonts w:ascii="Times New Roman" w:hAnsi="Times New Roman" w:cs="Times New Roman"/>
          <w:sz w:val="24"/>
          <w:szCs w:val="24"/>
        </w:rPr>
        <w:t>s</w:t>
      </w:r>
      <w:r w:rsidR="00480CA4">
        <w:rPr>
          <w:rFonts w:ascii="Times New Roman" w:hAnsi="Times New Roman" w:cs="Times New Roman"/>
          <w:sz w:val="24"/>
          <w:szCs w:val="24"/>
        </w:rPr>
        <w:t xml:space="preserve"> </w:t>
      </w:r>
      <w:r w:rsidR="00794E2E">
        <w:rPr>
          <w:rFonts w:ascii="Times New Roman" w:hAnsi="Times New Roman" w:cs="Times New Roman"/>
          <w:sz w:val="24"/>
          <w:szCs w:val="24"/>
        </w:rPr>
        <w:t>using</w:t>
      </w:r>
      <w:r w:rsidR="00480CA4">
        <w:rPr>
          <w:rFonts w:ascii="Times New Roman" w:hAnsi="Times New Roman" w:cs="Times New Roman"/>
          <w:sz w:val="24"/>
          <w:szCs w:val="24"/>
        </w:rPr>
        <w:t xml:space="preserve"> </w:t>
      </w:r>
      <w:r w:rsidR="00794E2E">
        <w:rPr>
          <w:rFonts w:ascii="Times New Roman" w:hAnsi="Times New Roman" w:cs="Times New Roman"/>
          <w:sz w:val="24"/>
          <w:szCs w:val="24"/>
        </w:rPr>
        <w:t xml:space="preserve">“Enable Push Messages” </w:t>
      </w:r>
      <w:r w:rsidR="00D17B39">
        <w:rPr>
          <w:rFonts w:ascii="Times New Roman" w:hAnsi="Times New Roman" w:cs="Times New Roman"/>
          <w:sz w:val="24"/>
          <w:szCs w:val="24"/>
        </w:rPr>
        <w:t>button</w:t>
      </w:r>
      <w:r w:rsidR="00480CA4">
        <w:rPr>
          <w:rFonts w:ascii="Times New Roman" w:hAnsi="Times New Roman" w:cs="Times New Roman"/>
          <w:sz w:val="24"/>
          <w:szCs w:val="24"/>
        </w:rPr>
        <w:t>.</w:t>
      </w:r>
      <w:r w:rsidR="00CA3C87">
        <w:rPr>
          <w:rFonts w:ascii="Times New Roman" w:hAnsi="Times New Roman" w:cs="Times New Roman"/>
          <w:sz w:val="24"/>
          <w:szCs w:val="24"/>
        </w:rPr>
        <w:t xml:space="preserve"> Once the push notification is enabled</w:t>
      </w:r>
      <w:r w:rsidR="00C766A5">
        <w:rPr>
          <w:rFonts w:ascii="Times New Roman" w:hAnsi="Times New Roman" w:cs="Times New Roman"/>
          <w:sz w:val="24"/>
          <w:szCs w:val="24"/>
        </w:rPr>
        <w:t>,</w:t>
      </w:r>
      <w:r w:rsidR="00CA3C87">
        <w:rPr>
          <w:rFonts w:ascii="Times New Roman" w:hAnsi="Times New Roman" w:cs="Times New Roman"/>
          <w:sz w:val="24"/>
          <w:szCs w:val="24"/>
        </w:rPr>
        <w:t xml:space="preserve"> users can schedule the future travel and store the same in the application for notification.</w:t>
      </w:r>
    </w:p>
    <w:p w14:paraId="7D0ABB1A" w14:textId="112C8376" w:rsidR="00480CA4" w:rsidRDefault="00480CA4" w:rsidP="00480CA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3BBFCA3" wp14:editId="34BEAFE2">
            <wp:extent cx="5731510" cy="29241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ablenotificatio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3C0009FC" w14:textId="4EF46F50" w:rsidR="00346A5D" w:rsidRPr="00346A5D" w:rsidRDefault="0011345D" w:rsidP="00A613B7">
      <w:pPr>
        <w:spacing w:after="0" w:line="480" w:lineRule="auto"/>
        <w:rPr>
          <w:rFonts w:ascii="Times New Roman" w:hAnsi="Times New Roman" w:cs="Times New Roman"/>
          <w:b/>
          <w:sz w:val="24"/>
          <w:szCs w:val="24"/>
        </w:rPr>
      </w:pPr>
      <w:r>
        <w:rPr>
          <w:rFonts w:ascii="Times New Roman" w:hAnsi="Times New Roman" w:cs="Times New Roman"/>
          <w:b/>
          <w:sz w:val="24"/>
          <w:szCs w:val="24"/>
        </w:rPr>
        <w:t>FIGURE</w:t>
      </w:r>
      <w:r w:rsidR="00346A5D" w:rsidRPr="00346A5D">
        <w:rPr>
          <w:rFonts w:ascii="Times New Roman" w:hAnsi="Times New Roman" w:cs="Times New Roman"/>
          <w:b/>
          <w:sz w:val="24"/>
          <w:szCs w:val="24"/>
        </w:rPr>
        <w:t xml:space="preserve"> 1</w:t>
      </w:r>
      <w:r>
        <w:rPr>
          <w:rFonts w:ascii="Times New Roman" w:hAnsi="Times New Roman" w:cs="Times New Roman"/>
          <w:b/>
          <w:sz w:val="24"/>
          <w:szCs w:val="24"/>
        </w:rPr>
        <w:t>4</w:t>
      </w:r>
      <w:r w:rsidR="00235D75">
        <w:rPr>
          <w:rFonts w:ascii="Times New Roman" w:hAnsi="Times New Roman" w:cs="Times New Roman"/>
          <w:b/>
          <w:sz w:val="24"/>
          <w:szCs w:val="24"/>
        </w:rPr>
        <w:t>.</w:t>
      </w:r>
      <w:r w:rsidR="00346A5D" w:rsidRPr="00346A5D">
        <w:rPr>
          <w:rFonts w:ascii="Times New Roman" w:hAnsi="Times New Roman" w:cs="Times New Roman"/>
          <w:b/>
          <w:sz w:val="24"/>
          <w:szCs w:val="24"/>
        </w:rPr>
        <w:t xml:space="preserve"> </w:t>
      </w:r>
      <w:r>
        <w:rPr>
          <w:rFonts w:ascii="Times New Roman" w:hAnsi="Times New Roman" w:cs="Times New Roman"/>
          <w:b/>
          <w:sz w:val="24"/>
          <w:szCs w:val="24"/>
        </w:rPr>
        <w:t>Enable Push Notification page</w:t>
      </w:r>
      <w:r w:rsidR="00235D75">
        <w:rPr>
          <w:rFonts w:ascii="Times New Roman" w:hAnsi="Times New Roman" w:cs="Times New Roman"/>
          <w:b/>
          <w:sz w:val="24"/>
          <w:szCs w:val="24"/>
        </w:rPr>
        <w:t>.</w:t>
      </w:r>
    </w:p>
    <w:p w14:paraId="363A95AE" w14:textId="56902717" w:rsidR="00E12D84" w:rsidRPr="00F2558C" w:rsidRDefault="00F2558C" w:rsidP="00A613B7">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5269A36" wp14:editId="572F66B8">
            <wp:extent cx="5731510" cy="33242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confirma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r w:rsidR="00E12D84" w:rsidRPr="00E12D84">
        <w:rPr>
          <w:rFonts w:ascii="Times New Roman" w:hAnsi="Times New Roman" w:cs="Times New Roman"/>
          <w:b/>
          <w:sz w:val="24"/>
          <w:szCs w:val="24"/>
        </w:rPr>
        <w:t>F</w:t>
      </w:r>
      <w:r>
        <w:rPr>
          <w:rFonts w:ascii="Times New Roman" w:hAnsi="Times New Roman" w:cs="Times New Roman"/>
          <w:b/>
          <w:sz w:val="24"/>
          <w:szCs w:val="24"/>
        </w:rPr>
        <w:t>IGURE</w:t>
      </w:r>
      <w:r w:rsidR="00E12D84" w:rsidRPr="00E12D84">
        <w:rPr>
          <w:rFonts w:ascii="Times New Roman" w:hAnsi="Times New Roman" w:cs="Times New Roman"/>
          <w:b/>
          <w:sz w:val="24"/>
          <w:szCs w:val="24"/>
        </w:rPr>
        <w:t xml:space="preserve"> 1</w:t>
      </w:r>
      <w:r>
        <w:rPr>
          <w:rFonts w:ascii="Times New Roman" w:hAnsi="Times New Roman" w:cs="Times New Roman"/>
          <w:b/>
          <w:sz w:val="24"/>
          <w:szCs w:val="24"/>
        </w:rPr>
        <w:t>5</w:t>
      </w:r>
      <w:r w:rsidR="00235D75">
        <w:rPr>
          <w:rFonts w:ascii="Times New Roman" w:hAnsi="Times New Roman" w:cs="Times New Roman"/>
          <w:b/>
          <w:sz w:val="24"/>
          <w:szCs w:val="24"/>
        </w:rPr>
        <w:t>.</w:t>
      </w:r>
      <w:r w:rsidR="00E12D84" w:rsidRPr="00E12D84">
        <w:rPr>
          <w:rFonts w:ascii="Times New Roman" w:hAnsi="Times New Roman" w:cs="Times New Roman"/>
          <w:b/>
          <w:sz w:val="24"/>
          <w:szCs w:val="24"/>
        </w:rPr>
        <w:t xml:space="preserve"> </w:t>
      </w:r>
      <w:r>
        <w:rPr>
          <w:rFonts w:ascii="Times New Roman" w:hAnsi="Times New Roman" w:cs="Times New Roman"/>
          <w:b/>
          <w:sz w:val="24"/>
          <w:szCs w:val="24"/>
        </w:rPr>
        <w:t>Schedule Travel page</w:t>
      </w:r>
      <w:r w:rsidR="00235D75">
        <w:rPr>
          <w:rFonts w:ascii="Times New Roman" w:hAnsi="Times New Roman" w:cs="Times New Roman"/>
          <w:b/>
          <w:sz w:val="24"/>
          <w:szCs w:val="24"/>
        </w:rPr>
        <w:t>.</w:t>
      </w:r>
    </w:p>
    <w:p w14:paraId="008CF1BB" w14:textId="521D2D90" w:rsidR="002C3242" w:rsidRDefault="00F2558C" w:rsidP="00F2558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Figure 15 shows the Schedule Travel page. The user </w:t>
      </w:r>
      <w:r w:rsidR="00FA7B0C">
        <w:rPr>
          <w:rFonts w:ascii="Times New Roman" w:hAnsi="Times New Roman" w:cs="Times New Roman"/>
          <w:sz w:val="24"/>
          <w:szCs w:val="24"/>
        </w:rPr>
        <w:t>enters</w:t>
      </w:r>
      <w:r>
        <w:rPr>
          <w:rFonts w:ascii="Times New Roman" w:hAnsi="Times New Roman" w:cs="Times New Roman"/>
          <w:sz w:val="24"/>
          <w:szCs w:val="24"/>
        </w:rPr>
        <w:t xml:space="preserve"> source</w:t>
      </w:r>
      <w:r w:rsidR="00FA7B0C">
        <w:rPr>
          <w:rFonts w:ascii="Times New Roman" w:hAnsi="Times New Roman" w:cs="Times New Roman"/>
          <w:sz w:val="24"/>
          <w:szCs w:val="24"/>
        </w:rPr>
        <w:t xml:space="preserve"> location, </w:t>
      </w:r>
      <w:r>
        <w:rPr>
          <w:rFonts w:ascii="Times New Roman" w:hAnsi="Times New Roman" w:cs="Times New Roman"/>
          <w:sz w:val="24"/>
          <w:szCs w:val="24"/>
        </w:rPr>
        <w:t>destination location</w:t>
      </w:r>
      <w:r w:rsidR="00FA7B0C">
        <w:rPr>
          <w:rFonts w:ascii="Times New Roman" w:hAnsi="Times New Roman" w:cs="Times New Roman"/>
          <w:sz w:val="24"/>
          <w:szCs w:val="24"/>
        </w:rPr>
        <w:t>, preferred t</w:t>
      </w:r>
      <w:r>
        <w:rPr>
          <w:rFonts w:ascii="Times New Roman" w:hAnsi="Times New Roman" w:cs="Times New Roman"/>
          <w:sz w:val="24"/>
          <w:szCs w:val="24"/>
        </w:rPr>
        <w:t>ravel mode</w:t>
      </w:r>
      <w:r w:rsidR="00AA2253">
        <w:rPr>
          <w:rFonts w:ascii="Times New Roman" w:hAnsi="Times New Roman" w:cs="Times New Roman"/>
          <w:sz w:val="24"/>
          <w:szCs w:val="24"/>
        </w:rPr>
        <w:t>, and arrival date and time at which user has to reach at the destination.</w:t>
      </w:r>
      <w:r w:rsidR="00811D7D">
        <w:rPr>
          <w:rFonts w:ascii="Times New Roman" w:hAnsi="Times New Roman" w:cs="Times New Roman"/>
          <w:sz w:val="24"/>
          <w:szCs w:val="24"/>
        </w:rPr>
        <w:t xml:space="preserve"> </w:t>
      </w:r>
      <w:r w:rsidR="006B74B8" w:rsidRPr="00DD2B3E">
        <w:rPr>
          <w:rFonts w:ascii="Times New Roman" w:hAnsi="Times New Roman" w:cs="Times New Roman"/>
          <w:sz w:val="24"/>
          <w:szCs w:val="24"/>
        </w:rPr>
        <w:t xml:space="preserve">The Notify Before field is used to indicate the amount of time </w:t>
      </w:r>
      <w:r w:rsidR="001727DE" w:rsidRPr="00DD2B3E">
        <w:rPr>
          <w:rFonts w:ascii="Times New Roman" w:hAnsi="Times New Roman" w:cs="Times New Roman"/>
          <w:sz w:val="24"/>
          <w:szCs w:val="24"/>
        </w:rPr>
        <w:t>before the actual travel start time the user wants to get notified</w:t>
      </w:r>
      <w:r w:rsidR="002C3242">
        <w:rPr>
          <w:rFonts w:ascii="Times New Roman" w:hAnsi="Times New Roman" w:cs="Times New Roman"/>
          <w:sz w:val="24"/>
          <w:szCs w:val="24"/>
        </w:rPr>
        <w:t>. Notifications can be disabled anytime by clicking on “Disable Notification” button.</w:t>
      </w:r>
      <w:r w:rsidR="004028E4">
        <w:rPr>
          <w:rFonts w:ascii="Times New Roman" w:hAnsi="Times New Roman" w:cs="Times New Roman"/>
          <w:sz w:val="24"/>
          <w:szCs w:val="24"/>
        </w:rPr>
        <w:t xml:space="preserve"> Once </w:t>
      </w:r>
      <w:r w:rsidR="00A83B1A">
        <w:rPr>
          <w:rFonts w:ascii="Times New Roman" w:hAnsi="Times New Roman" w:cs="Times New Roman"/>
          <w:sz w:val="24"/>
          <w:szCs w:val="24"/>
        </w:rPr>
        <w:t xml:space="preserve">all </w:t>
      </w:r>
      <w:r w:rsidR="004028E4">
        <w:rPr>
          <w:rFonts w:ascii="Times New Roman" w:hAnsi="Times New Roman" w:cs="Times New Roman"/>
          <w:sz w:val="24"/>
          <w:szCs w:val="24"/>
        </w:rPr>
        <w:t xml:space="preserve">the </w:t>
      </w:r>
      <w:r w:rsidR="00A83B1A">
        <w:rPr>
          <w:rFonts w:ascii="Times New Roman" w:hAnsi="Times New Roman" w:cs="Times New Roman"/>
          <w:sz w:val="24"/>
          <w:szCs w:val="24"/>
        </w:rPr>
        <w:t xml:space="preserve">required </w:t>
      </w:r>
      <w:r w:rsidR="004028E4">
        <w:rPr>
          <w:rFonts w:ascii="Times New Roman" w:hAnsi="Times New Roman" w:cs="Times New Roman"/>
          <w:sz w:val="24"/>
          <w:szCs w:val="24"/>
        </w:rPr>
        <w:t xml:space="preserve">details are entered a confirmation message </w:t>
      </w:r>
      <w:r w:rsidR="00A36205">
        <w:rPr>
          <w:rFonts w:ascii="Times New Roman" w:hAnsi="Times New Roman" w:cs="Times New Roman"/>
          <w:sz w:val="24"/>
          <w:szCs w:val="24"/>
        </w:rPr>
        <w:t>will be displayed to user</w:t>
      </w:r>
      <w:r w:rsidR="00D8097E">
        <w:rPr>
          <w:rFonts w:ascii="Times New Roman" w:hAnsi="Times New Roman" w:cs="Times New Roman"/>
          <w:sz w:val="24"/>
          <w:szCs w:val="24"/>
        </w:rPr>
        <w:t xml:space="preserve">. </w:t>
      </w:r>
      <w:r w:rsidR="00516569">
        <w:rPr>
          <w:rFonts w:ascii="Times New Roman" w:hAnsi="Times New Roman" w:cs="Times New Roman"/>
          <w:sz w:val="24"/>
          <w:szCs w:val="24"/>
        </w:rPr>
        <w:t xml:space="preserve">Figure 16 shows the push notification message that is sent to the user. </w:t>
      </w:r>
    </w:p>
    <w:p w14:paraId="2EBD4CE1" w14:textId="71D0FB1E" w:rsidR="005B3492" w:rsidRDefault="005B3492" w:rsidP="00070D7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2D960D5" wp14:editId="2381E5A2">
            <wp:extent cx="5324475" cy="2497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tification marked.png"/>
                    <pic:cNvPicPr/>
                  </pic:nvPicPr>
                  <pic:blipFill>
                    <a:blip r:embed="rId26">
                      <a:extLst>
                        <a:ext uri="{28A0092B-C50C-407E-A947-70E740481C1C}">
                          <a14:useLocalDpi xmlns:a14="http://schemas.microsoft.com/office/drawing/2010/main" val="0"/>
                        </a:ext>
                      </a:extLst>
                    </a:blip>
                    <a:stretch>
                      <a:fillRect/>
                    </a:stretch>
                  </pic:blipFill>
                  <pic:spPr>
                    <a:xfrm>
                      <a:off x="0" y="0"/>
                      <a:ext cx="5388616" cy="2527145"/>
                    </a:xfrm>
                    <a:prstGeom prst="rect">
                      <a:avLst/>
                    </a:prstGeom>
                  </pic:spPr>
                </pic:pic>
              </a:graphicData>
            </a:graphic>
          </wp:inline>
        </w:drawing>
      </w:r>
    </w:p>
    <w:p w14:paraId="3E451838" w14:textId="6DA5D591" w:rsidR="00FA7B0C" w:rsidRPr="00070D77" w:rsidRDefault="005F4534" w:rsidP="00FB0331">
      <w:pPr>
        <w:spacing w:after="0" w:line="480" w:lineRule="auto"/>
        <w:rPr>
          <w:rFonts w:ascii="Times New Roman" w:hAnsi="Times New Roman" w:cs="Times New Roman"/>
          <w:b/>
          <w:sz w:val="24"/>
          <w:szCs w:val="24"/>
        </w:rPr>
      </w:pPr>
      <w:r w:rsidRPr="00070D77">
        <w:rPr>
          <w:rFonts w:ascii="Times New Roman" w:hAnsi="Times New Roman" w:cs="Times New Roman"/>
          <w:b/>
          <w:sz w:val="24"/>
          <w:szCs w:val="24"/>
        </w:rPr>
        <w:t>FIGURE 16. Push Notification message</w:t>
      </w:r>
      <w:r w:rsidR="00070D77" w:rsidRPr="00070D77">
        <w:rPr>
          <w:rFonts w:ascii="Times New Roman" w:hAnsi="Times New Roman" w:cs="Times New Roman"/>
          <w:b/>
          <w:sz w:val="24"/>
          <w:szCs w:val="24"/>
        </w:rPr>
        <w:t>.</w:t>
      </w:r>
    </w:p>
    <w:p w14:paraId="394E26F0" w14:textId="77777777" w:rsidR="00D901DE" w:rsidRDefault="00D901DE" w:rsidP="00A613B7">
      <w:pPr>
        <w:spacing w:after="0" w:line="480" w:lineRule="auto"/>
        <w:rPr>
          <w:rFonts w:ascii="Times New Roman" w:hAnsi="Times New Roman" w:cs="Times New Roman"/>
          <w:b/>
          <w:sz w:val="24"/>
          <w:szCs w:val="24"/>
        </w:rPr>
      </w:pPr>
      <w:r w:rsidRPr="00D901DE">
        <w:rPr>
          <w:rFonts w:ascii="Times New Roman" w:hAnsi="Times New Roman" w:cs="Times New Roman"/>
          <w:b/>
          <w:sz w:val="24"/>
          <w:szCs w:val="24"/>
        </w:rPr>
        <w:t>Dashboard</w:t>
      </w:r>
    </w:p>
    <w:p w14:paraId="52488511" w14:textId="7EF90CB4" w:rsidR="00484CB3" w:rsidRDefault="00BC321C" w:rsidP="00D901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Dashboard provides historical information of Travel Search and Schedule Travel. </w:t>
      </w:r>
      <w:r w:rsidR="00E5739A">
        <w:rPr>
          <w:rFonts w:ascii="Times New Roman" w:hAnsi="Times New Roman" w:cs="Times New Roman"/>
          <w:sz w:val="24"/>
          <w:szCs w:val="24"/>
        </w:rPr>
        <w:t>Figure 17 shows the home of Dashboard page</w:t>
      </w:r>
      <w:r w:rsidR="0024762D">
        <w:rPr>
          <w:rFonts w:ascii="Times New Roman" w:hAnsi="Times New Roman" w:cs="Times New Roman"/>
          <w:sz w:val="24"/>
          <w:szCs w:val="24"/>
        </w:rPr>
        <w:t xml:space="preserve">. </w:t>
      </w:r>
      <w:r w:rsidR="00484CB3">
        <w:rPr>
          <w:rFonts w:ascii="Times New Roman" w:hAnsi="Times New Roman" w:cs="Times New Roman"/>
          <w:sz w:val="24"/>
          <w:szCs w:val="24"/>
        </w:rPr>
        <w:t xml:space="preserve">The Travel Search Dashboard and Schedule Travel Dashboard page shows the user’s preferred travel mode based on the count of travel mode in past by the user. Both the pages contain option to view detailed historical information, filter data based on date range and download report for offline analysis. </w:t>
      </w:r>
      <w:r w:rsidR="00484CB3" w:rsidRPr="00DD2B3E">
        <w:rPr>
          <w:rFonts w:ascii="Times New Roman" w:hAnsi="Times New Roman" w:cs="Times New Roman"/>
          <w:sz w:val="24"/>
          <w:szCs w:val="24"/>
        </w:rPr>
        <w:t>Figure 18 and Figure 19 shows the Travel Search Dashboard page and Schedule Travel Dashboard page respectively</w:t>
      </w:r>
      <w:r w:rsidR="00484CB3">
        <w:rPr>
          <w:rFonts w:ascii="Times New Roman" w:hAnsi="Times New Roman" w:cs="Times New Roman"/>
          <w:sz w:val="24"/>
          <w:szCs w:val="24"/>
        </w:rPr>
        <w:t xml:space="preserve">.  </w:t>
      </w:r>
    </w:p>
    <w:p w14:paraId="0C133FB6" w14:textId="6F7F8A1A" w:rsidR="000261C2" w:rsidRDefault="00010BDA" w:rsidP="00010BDA">
      <w:pPr>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AE20D1F" wp14:editId="00AC2AE9">
            <wp:extent cx="5406390" cy="33718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shboardhome.png"/>
                    <pic:cNvPicPr/>
                  </pic:nvPicPr>
                  <pic:blipFill>
                    <a:blip r:embed="rId27">
                      <a:extLst>
                        <a:ext uri="{28A0092B-C50C-407E-A947-70E740481C1C}">
                          <a14:useLocalDpi xmlns:a14="http://schemas.microsoft.com/office/drawing/2010/main" val="0"/>
                        </a:ext>
                      </a:extLst>
                    </a:blip>
                    <a:stretch>
                      <a:fillRect/>
                    </a:stretch>
                  </pic:blipFill>
                  <pic:spPr>
                    <a:xfrm>
                      <a:off x="0" y="0"/>
                      <a:ext cx="5433305" cy="3388636"/>
                    </a:xfrm>
                    <a:prstGeom prst="rect">
                      <a:avLst/>
                    </a:prstGeom>
                  </pic:spPr>
                </pic:pic>
              </a:graphicData>
            </a:graphic>
          </wp:inline>
        </w:drawing>
      </w:r>
    </w:p>
    <w:p w14:paraId="5674EB6C" w14:textId="263E59F4" w:rsidR="00235D75" w:rsidRDefault="00235D75">
      <w:pPr>
        <w:rPr>
          <w:rFonts w:ascii="Times New Roman" w:hAnsi="Times New Roman" w:cs="Times New Roman"/>
          <w:b/>
          <w:sz w:val="24"/>
          <w:szCs w:val="24"/>
        </w:rPr>
      </w:pPr>
      <w:r w:rsidRPr="00BE4712">
        <w:rPr>
          <w:rFonts w:ascii="Times New Roman" w:hAnsi="Times New Roman" w:cs="Times New Roman"/>
          <w:b/>
          <w:sz w:val="24"/>
          <w:szCs w:val="24"/>
        </w:rPr>
        <w:t xml:space="preserve">FIGURE </w:t>
      </w:r>
      <w:r w:rsidR="00BE4712" w:rsidRPr="00BE4712">
        <w:rPr>
          <w:rFonts w:ascii="Times New Roman" w:hAnsi="Times New Roman" w:cs="Times New Roman"/>
          <w:b/>
          <w:sz w:val="24"/>
          <w:szCs w:val="24"/>
        </w:rPr>
        <w:t>17</w:t>
      </w:r>
      <w:r w:rsidR="00BE4712">
        <w:rPr>
          <w:rFonts w:ascii="Times New Roman" w:hAnsi="Times New Roman" w:cs="Times New Roman"/>
          <w:b/>
          <w:sz w:val="24"/>
          <w:szCs w:val="24"/>
        </w:rPr>
        <w:t xml:space="preserve">. </w:t>
      </w:r>
      <w:r w:rsidR="00A46AA0">
        <w:rPr>
          <w:rFonts w:ascii="Times New Roman" w:hAnsi="Times New Roman" w:cs="Times New Roman"/>
          <w:b/>
          <w:sz w:val="24"/>
          <w:szCs w:val="24"/>
        </w:rPr>
        <w:t>Dashboard</w:t>
      </w:r>
      <w:r w:rsidR="00010BDA">
        <w:rPr>
          <w:rFonts w:ascii="Times New Roman" w:hAnsi="Times New Roman" w:cs="Times New Roman"/>
          <w:b/>
          <w:sz w:val="24"/>
          <w:szCs w:val="24"/>
        </w:rPr>
        <w:t xml:space="preserve"> home page</w:t>
      </w:r>
      <w:r w:rsidR="00AE7E30">
        <w:rPr>
          <w:rFonts w:ascii="Times New Roman" w:hAnsi="Times New Roman" w:cs="Times New Roman"/>
          <w:b/>
          <w:sz w:val="24"/>
          <w:szCs w:val="24"/>
        </w:rPr>
        <w:t>.</w:t>
      </w:r>
    </w:p>
    <w:p w14:paraId="60A22C9D" w14:textId="379AF9DB" w:rsidR="003D3876" w:rsidRDefault="00CC517D" w:rsidP="008D2A37">
      <w:pPr>
        <w:spacing w:after="0" w:line="480" w:lineRule="auto"/>
        <w:rPr>
          <w:rFonts w:ascii="Times New Roman" w:hAnsi="Times New Roman" w:cs="Times New Roman"/>
          <w:sz w:val="24"/>
          <w:szCs w:val="24"/>
        </w:rPr>
      </w:pPr>
      <w:r w:rsidRPr="00CC517D">
        <w:rPr>
          <w:rFonts w:ascii="Times New Roman" w:hAnsi="Times New Roman" w:cs="Times New Roman"/>
          <w:sz w:val="24"/>
          <w:szCs w:val="24"/>
        </w:rPr>
        <w:tab/>
      </w:r>
      <w:r w:rsidR="009C2C91">
        <w:rPr>
          <w:rFonts w:ascii="Times New Roman" w:hAnsi="Times New Roman" w:cs="Times New Roman"/>
          <w:sz w:val="24"/>
          <w:szCs w:val="24"/>
        </w:rPr>
        <w:t xml:space="preserve"> </w:t>
      </w:r>
    </w:p>
    <w:p w14:paraId="55E93C6E" w14:textId="28373B6A" w:rsidR="003D3876" w:rsidRDefault="007466EE" w:rsidP="003D387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9EF1431" wp14:editId="6794453A">
            <wp:extent cx="545782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velsearchdash.png"/>
                    <pic:cNvPicPr/>
                  </pic:nvPicPr>
                  <pic:blipFill>
                    <a:blip r:embed="rId28">
                      <a:extLst>
                        <a:ext uri="{28A0092B-C50C-407E-A947-70E740481C1C}">
                          <a14:useLocalDpi xmlns:a14="http://schemas.microsoft.com/office/drawing/2010/main" val="0"/>
                        </a:ext>
                      </a:extLst>
                    </a:blip>
                    <a:stretch>
                      <a:fillRect/>
                    </a:stretch>
                  </pic:blipFill>
                  <pic:spPr>
                    <a:xfrm>
                      <a:off x="0" y="0"/>
                      <a:ext cx="5518346" cy="3601852"/>
                    </a:xfrm>
                    <a:prstGeom prst="rect">
                      <a:avLst/>
                    </a:prstGeom>
                  </pic:spPr>
                </pic:pic>
              </a:graphicData>
            </a:graphic>
          </wp:inline>
        </w:drawing>
      </w:r>
    </w:p>
    <w:p w14:paraId="50F9B1F1" w14:textId="6CCE8A3B" w:rsidR="003D3876" w:rsidRDefault="003D3876" w:rsidP="003D3876">
      <w:pPr>
        <w:spacing w:after="0" w:line="480" w:lineRule="auto"/>
        <w:rPr>
          <w:rFonts w:ascii="Times New Roman" w:hAnsi="Times New Roman" w:cs="Times New Roman"/>
          <w:sz w:val="24"/>
          <w:szCs w:val="24"/>
        </w:rPr>
      </w:pPr>
      <w:r w:rsidRPr="003D3876">
        <w:rPr>
          <w:rFonts w:ascii="Times New Roman" w:hAnsi="Times New Roman" w:cs="Times New Roman"/>
          <w:b/>
          <w:sz w:val="24"/>
          <w:szCs w:val="24"/>
        </w:rPr>
        <w:t>FIGURE 18.</w:t>
      </w:r>
      <w:r>
        <w:rPr>
          <w:rFonts w:ascii="Times New Roman" w:hAnsi="Times New Roman" w:cs="Times New Roman"/>
          <w:sz w:val="24"/>
          <w:szCs w:val="24"/>
        </w:rPr>
        <w:t xml:space="preserve"> </w:t>
      </w:r>
      <w:r w:rsidRPr="009C2C91">
        <w:rPr>
          <w:rFonts w:ascii="Times New Roman" w:hAnsi="Times New Roman" w:cs="Times New Roman"/>
          <w:b/>
          <w:sz w:val="24"/>
          <w:szCs w:val="24"/>
        </w:rPr>
        <w:t>Travel Search Dashboard page</w:t>
      </w:r>
      <w:r>
        <w:rPr>
          <w:rFonts w:ascii="Times New Roman" w:hAnsi="Times New Roman" w:cs="Times New Roman"/>
          <w:b/>
          <w:sz w:val="24"/>
          <w:szCs w:val="24"/>
        </w:rPr>
        <w:t>.</w:t>
      </w:r>
    </w:p>
    <w:p w14:paraId="7357FBA7" w14:textId="22E01192" w:rsidR="003D3876" w:rsidRDefault="00B2252D" w:rsidP="00B2252D">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90EC950" wp14:editId="00AB00FD">
            <wp:extent cx="53721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dulesearchdash.png"/>
                    <pic:cNvPicPr/>
                  </pic:nvPicPr>
                  <pic:blipFill>
                    <a:blip r:embed="rId29">
                      <a:extLst>
                        <a:ext uri="{28A0092B-C50C-407E-A947-70E740481C1C}">
                          <a14:useLocalDpi xmlns:a14="http://schemas.microsoft.com/office/drawing/2010/main" val="0"/>
                        </a:ext>
                      </a:extLst>
                    </a:blip>
                    <a:stretch>
                      <a:fillRect/>
                    </a:stretch>
                  </pic:blipFill>
                  <pic:spPr>
                    <a:xfrm>
                      <a:off x="0" y="0"/>
                      <a:ext cx="5372100" cy="2838450"/>
                    </a:xfrm>
                    <a:prstGeom prst="rect">
                      <a:avLst/>
                    </a:prstGeom>
                  </pic:spPr>
                </pic:pic>
              </a:graphicData>
            </a:graphic>
          </wp:inline>
        </w:drawing>
      </w:r>
    </w:p>
    <w:p w14:paraId="05D08132" w14:textId="39A4FD7B" w:rsidR="003D3876" w:rsidRDefault="003D3876" w:rsidP="003D3876">
      <w:pPr>
        <w:spacing w:after="0" w:line="480" w:lineRule="auto"/>
        <w:rPr>
          <w:rFonts w:ascii="Times New Roman" w:hAnsi="Times New Roman" w:cs="Times New Roman"/>
          <w:b/>
          <w:sz w:val="24"/>
          <w:szCs w:val="24"/>
        </w:rPr>
      </w:pPr>
      <w:r w:rsidRPr="003D3876">
        <w:rPr>
          <w:rFonts w:ascii="Times New Roman" w:hAnsi="Times New Roman" w:cs="Times New Roman"/>
          <w:b/>
          <w:sz w:val="24"/>
          <w:szCs w:val="24"/>
        </w:rPr>
        <w:t>FIGURE 1</w:t>
      </w:r>
      <w:r>
        <w:rPr>
          <w:rFonts w:ascii="Times New Roman" w:hAnsi="Times New Roman" w:cs="Times New Roman"/>
          <w:b/>
          <w:sz w:val="24"/>
          <w:szCs w:val="24"/>
        </w:rPr>
        <w:t>9</w:t>
      </w:r>
      <w:r w:rsidRPr="003D3876">
        <w:rPr>
          <w:rFonts w:ascii="Times New Roman" w:hAnsi="Times New Roman" w:cs="Times New Roman"/>
          <w:b/>
          <w:sz w:val="24"/>
          <w:szCs w:val="24"/>
        </w:rPr>
        <w:t>.</w:t>
      </w:r>
      <w:r>
        <w:rPr>
          <w:rFonts w:ascii="Times New Roman" w:hAnsi="Times New Roman" w:cs="Times New Roman"/>
          <w:sz w:val="24"/>
          <w:szCs w:val="24"/>
        </w:rPr>
        <w:t xml:space="preserve"> </w:t>
      </w:r>
      <w:r w:rsidRPr="009C2C91">
        <w:rPr>
          <w:rFonts w:ascii="Times New Roman" w:hAnsi="Times New Roman" w:cs="Times New Roman"/>
          <w:b/>
          <w:sz w:val="24"/>
          <w:szCs w:val="24"/>
        </w:rPr>
        <w:t>Schedule Travel Dashboard page</w:t>
      </w:r>
      <w:r>
        <w:rPr>
          <w:rFonts w:ascii="Times New Roman" w:hAnsi="Times New Roman" w:cs="Times New Roman"/>
          <w:b/>
          <w:sz w:val="24"/>
          <w:szCs w:val="24"/>
        </w:rPr>
        <w:t>.</w:t>
      </w:r>
    </w:p>
    <w:p w14:paraId="099D1D38" w14:textId="28E512EF" w:rsidR="007466EE" w:rsidRDefault="007466EE" w:rsidP="007466EE">
      <w:pPr>
        <w:spacing w:after="0" w:line="480" w:lineRule="auto"/>
        <w:ind w:firstLine="720"/>
        <w:rPr>
          <w:rFonts w:ascii="Times New Roman" w:hAnsi="Times New Roman" w:cs="Times New Roman"/>
          <w:sz w:val="24"/>
          <w:szCs w:val="24"/>
        </w:rPr>
      </w:pPr>
      <w:r w:rsidRPr="007A2DEC">
        <w:rPr>
          <w:rFonts w:ascii="Times New Roman" w:hAnsi="Times New Roman" w:cs="Times New Roman"/>
          <w:sz w:val="24"/>
          <w:szCs w:val="24"/>
        </w:rPr>
        <w:t>Figure 20</w:t>
      </w:r>
      <w:r w:rsidR="007A2DEC">
        <w:rPr>
          <w:rFonts w:ascii="Times New Roman" w:hAnsi="Times New Roman" w:cs="Times New Roman"/>
          <w:sz w:val="24"/>
          <w:szCs w:val="24"/>
        </w:rPr>
        <w:t xml:space="preserve"> shows the detailed</w:t>
      </w:r>
      <w:r w:rsidRPr="007A2DEC">
        <w:rPr>
          <w:rFonts w:ascii="Times New Roman" w:hAnsi="Times New Roman" w:cs="Times New Roman"/>
          <w:sz w:val="24"/>
          <w:szCs w:val="24"/>
        </w:rPr>
        <w:t xml:space="preserve"> histor</w:t>
      </w:r>
      <w:r w:rsidR="0089682B">
        <w:rPr>
          <w:rFonts w:ascii="Times New Roman" w:hAnsi="Times New Roman" w:cs="Times New Roman"/>
          <w:sz w:val="24"/>
          <w:szCs w:val="24"/>
        </w:rPr>
        <w:t>ical</w:t>
      </w:r>
      <w:r w:rsidRPr="007A2DEC">
        <w:rPr>
          <w:rFonts w:ascii="Times New Roman" w:hAnsi="Times New Roman" w:cs="Times New Roman"/>
          <w:sz w:val="24"/>
          <w:szCs w:val="24"/>
        </w:rPr>
        <w:t xml:space="preserve"> </w:t>
      </w:r>
      <w:r w:rsidR="002D5A56">
        <w:rPr>
          <w:rFonts w:ascii="Times New Roman" w:hAnsi="Times New Roman" w:cs="Times New Roman"/>
          <w:sz w:val="24"/>
          <w:szCs w:val="24"/>
        </w:rPr>
        <w:t>records</w:t>
      </w:r>
      <w:r w:rsidR="007A2DEC">
        <w:rPr>
          <w:rFonts w:ascii="Times New Roman" w:hAnsi="Times New Roman" w:cs="Times New Roman"/>
          <w:sz w:val="24"/>
          <w:szCs w:val="24"/>
        </w:rPr>
        <w:t xml:space="preserve"> of </w:t>
      </w:r>
      <w:r w:rsidR="009A0554">
        <w:rPr>
          <w:rFonts w:ascii="Times New Roman" w:hAnsi="Times New Roman" w:cs="Times New Roman"/>
          <w:sz w:val="24"/>
          <w:szCs w:val="24"/>
        </w:rPr>
        <w:t xml:space="preserve">Schedule Travel History </w:t>
      </w:r>
      <w:r w:rsidRPr="007A2DEC">
        <w:rPr>
          <w:rFonts w:ascii="Times New Roman" w:hAnsi="Times New Roman" w:cs="Times New Roman"/>
          <w:sz w:val="24"/>
          <w:szCs w:val="24"/>
        </w:rPr>
        <w:t>obtained by clicking on “</w:t>
      </w:r>
      <w:r w:rsidR="007A2DEC">
        <w:rPr>
          <w:rFonts w:ascii="Times New Roman" w:hAnsi="Times New Roman" w:cs="Times New Roman"/>
          <w:sz w:val="24"/>
          <w:szCs w:val="24"/>
        </w:rPr>
        <w:t>Detailed Schedule History</w:t>
      </w:r>
      <w:r w:rsidRPr="007A2DEC">
        <w:rPr>
          <w:rFonts w:ascii="Times New Roman" w:hAnsi="Times New Roman" w:cs="Times New Roman"/>
          <w:sz w:val="24"/>
          <w:szCs w:val="24"/>
        </w:rPr>
        <w:t>”</w:t>
      </w:r>
      <w:r w:rsidR="007A2DEC">
        <w:rPr>
          <w:rFonts w:ascii="Times New Roman" w:hAnsi="Times New Roman" w:cs="Times New Roman"/>
          <w:sz w:val="24"/>
          <w:szCs w:val="24"/>
        </w:rPr>
        <w:t xml:space="preserve"> button</w:t>
      </w:r>
      <w:r w:rsidR="00930B1D">
        <w:rPr>
          <w:rFonts w:ascii="Times New Roman" w:hAnsi="Times New Roman" w:cs="Times New Roman"/>
          <w:sz w:val="24"/>
          <w:szCs w:val="24"/>
        </w:rPr>
        <w:t>.</w:t>
      </w:r>
      <w:r w:rsidR="009A0554">
        <w:rPr>
          <w:rFonts w:ascii="Times New Roman" w:hAnsi="Times New Roman" w:cs="Times New Roman"/>
          <w:sz w:val="24"/>
          <w:szCs w:val="24"/>
        </w:rPr>
        <w:t xml:space="preserve"> Similar historical records </w:t>
      </w:r>
      <w:r w:rsidR="003E0EB3">
        <w:rPr>
          <w:rFonts w:ascii="Times New Roman" w:hAnsi="Times New Roman" w:cs="Times New Roman"/>
          <w:sz w:val="24"/>
          <w:szCs w:val="24"/>
        </w:rPr>
        <w:t xml:space="preserve">are also available for </w:t>
      </w:r>
      <w:r w:rsidR="009A0554">
        <w:rPr>
          <w:rFonts w:ascii="Times New Roman" w:hAnsi="Times New Roman" w:cs="Times New Roman"/>
          <w:sz w:val="24"/>
          <w:szCs w:val="24"/>
        </w:rPr>
        <w:t>Travel Search History</w:t>
      </w:r>
      <w:r w:rsidR="003E0EB3">
        <w:rPr>
          <w:rFonts w:ascii="Times New Roman" w:hAnsi="Times New Roman" w:cs="Times New Roman"/>
          <w:sz w:val="24"/>
          <w:szCs w:val="24"/>
        </w:rPr>
        <w:t>.</w:t>
      </w:r>
      <w:r w:rsidR="006F24E7">
        <w:rPr>
          <w:rFonts w:ascii="Times New Roman" w:hAnsi="Times New Roman" w:cs="Times New Roman"/>
          <w:sz w:val="24"/>
          <w:szCs w:val="24"/>
        </w:rPr>
        <w:t xml:space="preserve"> </w:t>
      </w:r>
    </w:p>
    <w:p w14:paraId="771426F3" w14:textId="15263174" w:rsidR="006F24E7" w:rsidRDefault="00500428" w:rsidP="006F24E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543DA26" wp14:editId="6BFF9484">
            <wp:extent cx="5944870" cy="3213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traveldetail.png"/>
                    <pic:cNvPicPr/>
                  </pic:nvPicPr>
                  <pic:blipFill>
                    <a:blip r:embed="rId30">
                      <a:extLst>
                        <a:ext uri="{28A0092B-C50C-407E-A947-70E740481C1C}">
                          <a14:useLocalDpi xmlns:a14="http://schemas.microsoft.com/office/drawing/2010/main" val="0"/>
                        </a:ext>
                      </a:extLst>
                    </a:blip>
                    <a:stretch>
                      <a:fillRect/>
                    </a:stretch>
                  </pic:blipFill>
                  <pic:spPr>
                    <a:xfrm>
                      <a:off x="0" y="0"/>
                      <a:ext cx="5944870" cy="3213100"/>
                    </a:xfrm>
                    <a:prstGeom prst="rect">
                      <a:avLst/>
                    </a:prstGeom>
                  </pic:spPr>
                </pic:pic>
              </a:graphicData>
            </a:graphic>
          </wp:inline>
        </w:drawing>
      </w:r>
    </w:p>
    <w:p w14:paraId="39151FFA" w14:textId="510051E2" w:rsidR="006F24E7" w:rsidRPr="006F24E7" w:rsidRDefault="006F24E7" w:rsidP="006F24E7">
      <w:pPr>
        <w:spacing w:after="0" w:line="480" w:lineRule="auto"/>
        <w:rPr>
          <w:rFonts w:ascii="Times New Roman" w:hAnsi="Times New Roman" w:cs="Times New Roman"/>
          <w:b/>
          <w:sz w:val="24"/>
          <w:szCs w:val="24"/>
        </w:rPr>
      </w:pPr>
      <w:r w:rsidRPr="006F24E7">
        <w:rPr>
          <w:rFonts w:ascii="Times New Roman" w:hAnsi="Times New Roman" w:cs="Times New Roman"/>
          <w:b/>
          <w:sz w:val="24"/>
          <w:szCs w:val="24"/>
        </w:rPr>
        <w:t>FIGURE 20. Schedule Travel Detailed History.</w:t>
      </w:r>
    </w:p>
    <w:p w14:paraId="616247F6" w14:textId="02DF980C" w:rsidR="00792455" w:rsidRDefault="00500428" w:rsidP="00792455">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56D8BA75" wp14:editId="74C4B1F1">
            <wp:extent cx="4921455" cy="3476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travelpdf.png"/>
                    <pic:cNvPicPr/>
                  </pic:nvPicPr>
                  <pic:blipFill>
                    <a:blip r:embed="rId31">
                      <a:extLst>
                        <a:ext uri="{28A0092B-C50C-407E-A947-70E740481C1C}">
                          <a14:useLocalDpi xmlns:a14="http://schemas.microsoft.com/office/drawing/2010/main" val="0"/>
                        </a:ext>
                      </a:extLst>
                    </a:blip>
                    <a:stretch>
                      <a:fillRect/>
                    </a:stretch>
                  </pic:blipFill>
                  <pic:spPr>
                    <a:xfrm>
                      <a:off x="0" y="0"/>
                      <a:ext cx="4948573" cy="3495782"/>
                    </a:xfrm>
                    <a:prstGeom prst="rect">
                      <a:avLst/>
                    </a:prstGeom>
                  </pic:spPr>
                </pic:pic>
              </a:graphicData>
            </a:graphic>
          </wp:inline>
        </w:drawing>
      </w:r>
    </w:p>
    <w:p w14:paraId="1F70ACC8" w14:textId="0BF54711" w:rsidR="00792455" w:rsidRDefault="00792455" w:rsidP="00792455">
      <w:pPr>
        <w:spacing w:after="0" w:line="480" w:lineRule="auto"/>
        <w:rPr>
          <w:rFonts w:ascii="Times New Roman" w:hAnsi="Times New Roman" w:cs="Times New Roman"/>
          <w:sz w:val="24"/>
          <w:szCs w:val="24"/>
        </w:rPr>
      </w:pPr>
      <w:r w:rsidRPr="00792455">
        <w:rPr>
          <w:rFonts w:ascii="Times New Roman" w:hAnsi="Times New Roman" w:cs="Times New Roman"/>
          <w:b/>
          <w:sz w:val="24"/>
          <w:szCs w:val="24"/>
        </w:rPr>
        <w:t>FIGURE 21.</w:t>
      </w:r>
      <w:r>
        <w:rPr>
          <w:rFonts w:ascii="Times New Roman" w:hAnsi="Times New Roman" w:cs="Times New Roman"/>
          <w:sz w:val="24"/>
          <w:szCs w:val="24"/>
        </w:rPr>
        <w:t xml:space="preserve"> </w:t>
      </w:r>
      <w:r w:rsidRPr="006F24E7">
        <w:rPr>
          <w:rFonts w:ascii="Times New Roman" w:hAnsi="Times New Roman" w:cs="Times New Roman"/>
          <w:b/>
          <w:sz w:val="24"/>
          <w:szCs w:val="24"/>
        </w:rPr>
        <w:t xml:space="preserve">Schedule Travel </w:t>
      </w:r>
      <w:r w:rsidR="008735F8">
        <w:rPr>
          <w:rFonts w:ascii="Times New Roman" w:hAnsi="Times New Roman" w:cs="Times New Roman"/>
          <w:b/>
          <w:sz w:val="24"/>
          <w:szCs w:val="24"/>
        </w:rPr>
        <w:t>History downloaded report</w:t>
      </w:r>
      <w:r>
        <w:rPr>
          <w:rFonts w:ascii="Times New Roman" w:hAnsi="Times New Roman" w:cs="Times New Roman"/>
          <w:b/>
          <w:sz w:val="24"/>
          <w:szCs w:val="24"/>
        </w:rPr>
        <w:t>.</w:t>
      </w:r>
    </w:p>
    <w:p w14:paraId="3E8FACF9" w14:textId="47DBDE55" w:rsidR="00792455" w:rsidRDefault="00792455" w:rsidP="00792455">
      <w:pPr>
        <w:spacing w:after="0" w:line="480" w:lineRule="auto"/>
        <w:ind w:firstLine="720"/>
        <w:rPr>
          <w:rFonts w:ascii="Times New Roman" w:hAnsi="Times New Roman" w:cs="Times New Roman"/>
          <w:sz w:val="24"/>
          <w:szCs w:val="24"/>
        </w:rPr>
      </w:pPr>
      <w:r w:rsidRPr="007A2DEC">
        <w:rPr>
          <w:rFonts w:ascii="Times New Roman" w:hAnsi="Times New Roman" w:cs="Times New Roman"/>
          <w:sz w:val="24"/>
          <w:szCs w:val="24"/>
        </w:rPr>
        <w:t>Figure 2</w:t>
      </w:r>
      <w:r w:rsidR="00DB7CB2">
        <w:rPr>
          <w:rFonts w:ascii="Times New Roman" w:hAnsi="Times New Roman" w:cs="Times New Roman"/>
          <w:sz w:val="24"/>
          <w:szCs w:val="24"/>
        </w:rPr>
        <w:t>1</w:t>
      </w:r>
      <w:r>
        <w:rPr>
          <w:rFonts w:ascii="Times New Roman" w:hAnsi="Times New Roman" w:cs="Times New Roman"/>
          <w:sz w:val="24"/>
          <w:szCs w:val="24"/>
        </w:rPr>
        <w:t xml:space="preserve"> shows the </w:t>
      </w:r>
      <w:r w:rsidR="00CB1B74" w:rsidRPr="00CB1B74">
        <w:rPr>
          <w:rFonts w:ascii="Times New Roman" w:hAnsi="Times New Roman" w:cs="Times New Roman"/>
          <w:sz w:val="24"/>
          <w:szCs w:val="24"/>
        </w:rPr>
        <w:t xml:space="preserve">Schedule Travel History downloaded report </w:t>
      </w:r>
      <w:r w:rsidR="00CB1B74">
        <w:rPr>
          <w:rFonts w:ascii="Times New Roman" w:hAnsi="Times New Roman" w:cs="Times New Roman"/>
          <w:sz w:val="24"/>
          <w:szCs w:val="24"/>
        </w:rPr>
        <w:t xml:space="preserve">in </w:t>
      </w:r>
      <w:r w:rsidR="00DB7CB2">
        <w:rPr>
          <w:rFonts w:ascii="Times New Roman" w:hAnsi="Times New Roman" w:cs="Times New Roman"/>
          <w:sz w:val="24"/>
          <w:szCs w:val="24"/>
        </w:rPr>
        <w:t xml:space="preserve">PDF </w:t>
      </w:r>
      <w:r w:rsidR="00695136">
        <w:rPr>
          <w:rFonts w:ascii="Times New Roman" w:hAnsi="Times New Roman" w:cs="Times New Roman"/>
          <w:sz w:val="24"/>
          <w:szCs w:val="24"/>
        </w:rPr>
        <w:t>format. The report contains past records of travel scheduled in the application for notification</w:t>
      </w:r>
      <w:r>
        <w:rPr>
          <w:rFonts w:ascii="Times New Roman" w:hAnsi="Times New Roman" w:cs="Times New Roman"/>
          <w:sz w:val="24"/>
          <w:szCs w:val="24"/>
        </w:rPr>
        <w:t xml:space="preserve">. Similar </w:t>
      </w:r>
      <w:r w:rsidR="00695136">
        <w:rPr>
          <w:rFonts w:ascii="Times New Roman" w:hAnsi="Times New Roman" w:cs="Times New Roman"/>
          <w:sz w:val="24"/>
          <w:szCs w:val="24"/>
        </w:rPr>
        <w:t xml:space="preserve">report is also available for Travel </w:t>
      </w:r>
      <w:r w:rsidR="007A1291">
        <w:rPr>
          <w:rFonts w:ascii="Times New Roman" w:hAnsi="Times New Roman" w:cs="Times New Roman"/>
          <w:sz w:val="24"/>
          <w:szCs w:val="24"/>
        </w:rPr>
        <w:t xml:space="preserve">Search </w:t>
      </w:r>
      <w:r w:rsidR="00453E9E">
        <w:rPr>
          <w:rFonts w:ascii="Times New Roman" w:hAnsi="Times New Roman" w:cs="Times New Roman"/>
          <w:sz w:val="24"/>
          <w:szCs w:val="24"/>
        </w:rPr>
        <w:t>History</w:t>
      </w:r>
      <w:r>
        <w:rPr>
          <w:rFonts w:ascii="Times New Roman" w:hAnsi="Times New Roman" w:cs="Times New Roman"/>
          <w:sz w:val="24"/>
          <w:szCs w:val="24"/>
        </w:rPr>
        <w:t>.</w:t>
      </w:r>
      <w:r w:rsidR="00BA0C07">
        <w:rPr>
          <w:rFonts w:ascii="Times New Roman" w:hAnsi="Times New Roman" w:cs="Times New Roman"/>
          <w:sz w:val="24"/>
          <w:szCs w:val="24"/>
        </w:rPr>
        <w:t xml:space="preserve"> </w:t>
      </w:r>
      <w:r>
        <w:rPr>
          <w:rFonts w:ascii="Times New Roman" w:hAnsi="Times New Roman" w:cs="Times New Roman"/>
          <w:sz w:val="24"/>
          <w:szCs w:val="24"/>
        </w:rPr>
        <w:t xml:space="preserve"> </w:t>
      </w:r>
      <w:r w:rsidR="00FE3318">
        <w:rPr>
          <w:rFonts w:ascii="Times New Roman" w:hAnsi="Times New Roman" w:cs="Times New Roman"/>
          <w:sz w:val="24"/>
          <w:szCs w:val="24"/>
        </w:rPr>
        <w:t>Figure 22 shows the filter results option for Schedule Travel History.</w:t>
      </w:r>
      <w:r w:rsidR="00236D52">
        <w:rPr>
          <w:rFonts w:ascii="Times New Roman" w:hAnsi="Times New Roman" w:cs="Times New Roman"/>
          <w:sz w:val="24"/>
          <w:szCs w:val="24"/>
        </w:rPr>
        <w:t xml:space="preserve"> Similar filter is also available for Travel Search History. </w:t>
      </w:r>
    </w:p>
    <w:p w14:paraId="58ED500C" w14:textId="5E643AE1" w:rsidR="001E3521" w:rsidRDefault="001E3521" w:rsidP="001E35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633B962" wp14:editId="28DE50B7">
            <wp:extent cx="5255260" cy="22764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lterdata.png"/>
                    <pic:cNvPicPr/>
                  </pic:nvPicPr>
                  <pic:blipFill>
                    <a:blip r:embed="rId32">
                      <a:extLst>
                        <a:ext uri="{28A0092B-C50C-407E-A947-70E740481C1C}">
                          <a14:useLocalDpi xmlns:a14="http://schemas.microsoft.com/office/drawing/2010/main" val="0"/>
                        </a:ext>
                      </a:extLst>
                    </a:blip>
                    <a:stretch>
                      <a:fillRect/>
                    </a:stretch>
                  </pic:blipFill>
                  <pic:spPr>
                    <a:xfrm>
                      <a:off x="0" y="0"/>
                      <a:ext cx="5255260" cy="2276475"/>
                    </a:xfrm>
                    <a:prstGeom prst="rect">
                      <a:avLst/>
                    </a:prstGeom>
                  </pic:spPr>
                </pic:pic>
              </a:graphicData>
            </a:graphic>
          </wp:inline>
        </w:drawing>
      </w:r>
    </w:p>
    <w:p w14:paraId="2690AED9" w14:textId="1A9DFA75" w:rsidR="005864A4" w:rsidRPr="001E3521" w:rsidRDefault="001E3521" w:rsidP="00792455">
      <w:pPr>
        <w:spacing w:after="0" w:line="480" w:lineRule="auto"/>
        <w:rPr>
          <w:rFonts w:ascii="Times New Roman" w:hAnsi="Times New Roman" w:cs="Times New Roman"/>
          <w:b/>
          <w:sz w:val="24"/>
          <w:szCs w:val="24"/>
        </w:rPr>
      </w:pPr>
      <w:r w:rsidRPr="001E3521">
        <w:rPr>
          <w:rFonts w:ascii="Times New Roman" w:hAnsi="Times New Roman" w:cs="Times New Roman"/>
          <w:b/>
          <w:sz w:val="24"/>
          <w:szCs w:val="24"/>
        </w:rPr>
        <w:t>FIGURE 22. Filter results option for Schedule Travel History.</w:t>
      </w:r>
    </w:p>
    <w:p w14:paraId="167F23D6" w14:textId="283E980F" w:rsidR="0089682B" w:rsidRPr="007A2DEC" w:rsidRDefault="00C27E26" w:rsidP="007466E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can logout of the account by clicking on Logout link in </w:t>
      </w:r>
      <w:r w:rsidR="00286EAF">
        <w:rPr>
          <w:rFonts w:ascii="Times New Roman" w:hAnsi="Times New Roman" w:cs="Times New Roman"/>
          <w:sz w:val="24"/>
          <w:szCs w:val="24"/>
        </w:rPr>
        <w:t xml:space="preserve">the </w:t>
      </w:r>
      <w:r>
        <w:rPr>
          <w:rFonts w:ascii="Times New Roman" w:hAnsi="Times New Roman" w:cs="Times New Roman"/>
          <w:sz w:val="24"/>
          <w:szCs w:val="24"/>
        </w:rPr>
        <w:t>header</w:t>
      </w:r>
      <w:r w:rsidR="00286EAF">
        <w:rPr>
          <w:rFonts w:ascii="Times New Roman" w:hAnsi="Times New Roman" w:cs="Times New Roman"/>
          <w:sz w:val="24"/>
          <w:szCs w:val="24"/>
        </w:rPr>
        <w:t xml:space="preserve"> of web page</w:t>
      </w:r>
      <w:r>
        <w:rPr>
          <w:rFonts w:ascii="Times New Roman" w:hAnsi="Times New Roman" w:cs="Times New Roman"/>
          <w:sz w:val="24"/>
          <w:szCs w:val="24"/>
        </w:rPr>
        <w:t>. On click of logout user will be redirected to login page.</w:t>
      </w:r>
    </w:p>
    <w:p w14:paraId="18195216" w14:textId="218557ED" w:rsidR="007E64F0" w:rsidRDefault="000D66CE" w:rsidP="00484CB3">
      <w:pPr>
        <w:jc w:val="center"/>
        <w:rPr>
          <w:rFonts w:ascii="Times New Roman" w:hAnsi="Times New Roman" w:cs="Times New Roman"/>
          <w:b/>
          <w:sz w:val="24"/>
          <w:szCs w:val="24"/>
        </w:rPr>
      </w:pPr>
      <w:r>
        <w:rPr>
          <w:rFonts w:ascii="Times New Roman" w:hAnsi="Times New Roman" w:cs="Times New Roman"/>
          <w:sz w:val="24"/>
          <w:szCs w:val="24"/>
        </w:rPr>
        <w:br w:type="page"/>
      </w:r>
      <w:r w:rsidR="007E64F0">
        <w:rPr>
          <w:rFonts w:ascii="Times New Roman" w:hAnsi="Times New Roman" w:cs="Times New Roman"/>
          <w:b/>
          <w:sz w:val="24"/>
          <w:szCs w:val="24"/>
        </w:rPr>
        <w:lastRenderedPageBreak/>
        <w:t>CHAPTER 6</w:t>
      </w:r>
    </w:p>
    <w:p w14:paraId="1E6EC75F" w14:textId="77777777" w:rsidR="007E64F0" w:rsidRDefault="007E64F0" w:rsidP="005E4C19">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14:paraId="1AE355E4" w14:textId="77777777" w:rsidR="00C80A55" w:rsidRDefault="00861787" w:rsidP="005E4C19">
      <w:pPr>
        <w:spacing w:after="0" w:line="480" w:lineRule="auto"/>
        <w:ind w:firstLine="720"/>
        <w:rPr>
          <w:rFonts w:ascii="Times New Roman" w:hAnsi="Times New Roman"/>
          <w:sz w:val="24"/>
          <w:szCs w:val="24"/>
        </w:rPr>
      </w:pPr>
      <w:r w:rsidRPr="00BC77A7">
        <w:rPr>
          <w:rFonts w:ascii="Times New Roman" w:hAnsi="Times New Roman"/>
          <w:sz w:val="24"/>
          <w:szCs w:val="24"/>
        </w:rPr>
        <w:t xml:space="preserve">Software engineering </w:t>
      </w:r>
      <w:r w:rsidR="004450EF">
        <w:rPr>
          <w:rFonts w:ascii="Times New Roman" w:hAnsi="Times New Roman"/>
          <w:sz w:val="24"/>
          <w:szCs w:val="24"/>
        </w:rPr>
        <w:t>architecture</w:t>
      </w:r>
      <w:r w:rsidRPr="00BC77A7">
        <w:rPr>
          <w:rFonts w:ascii="Times New Roman" w:hAnsi="Times New Roman"/>
          <w:sz w:val="24"/>
          <w:szCs w:val="24"/>
        </w:rPr>
        <w:t xml:space="preserve"> and design patterns provide abstract ways and approaches to be </w:t>
      </w:r>
      <w:r w:rsidR="000D7777">
        <w:rPr>
          <w:rFonts w:ascii="Times New Roman" w:hAnsi="Times New Roman"/>
          <w:sz w:val="24"/>
          <w:szCs w:val="24"/>
        </w:rPr>
        <w:t xml:space="preserve">used </w:t>
      </w:r>
      <w:r w:rsidRPr="00BC77A7">
        <w:rPr>
          <w:rFonts w:ascii="Times New Roman" w:hAnsi="Times New Roman"/>
          <w:sz w:val="24"/>
          <w:szCs w:val="24"/>
        </w:rPr>
        <w:t xml:space="preserve">while developing software </w:t>
      </w:r>
      <w:r w:rsidR="000D7777">
        <w:rPr>
          <w:rFonts w:ascii="Times New Roman" w:hAnsi="Times New Roman"/>
          <w:sz w:val="24"/>
          <w:szCs w:val="24"/>
        </w:rPr>
        <w:t>applications.</w:t>
      </w:r>
      <w:r w:rsidR="004450EF">
        <w:rPr>
          <w:rFonts w:ascii="Times New Roman" w:hAnsi="Times New Roman"/>
          <w:sz w:val="24"/>
          <w:szCs w:val="24"/>
        </w:rPr>
        <w:t xml:space="preserve"> Software architecture </w:t>
      </w:r>
      <w:r w:rsidR="00A15BAB">
        <w:rPr>
          <w:rFonts w:ascii="Times New Roman" w:hAnsi="Times New Roman"/>
          <w:sz w:val="24"/>
          <w:szCs w:val="24"/>
        </w:rPr>
        <w:t>such as</w:t>
      </w:r>
      <w:r w:rsidR="004450EF">
        <w:rPr>
          <w:rFonts w:ascii="Times New Roman" w:hAnsi="Times New Roman"/>
          <w:sz w:val="24"/>
          <w:szCs w:val="24"/>
        </w:rPr>
        <w:t xml:space="preserve"> MVC incorporate object oriented concepts with proven solutions to common software development problems in design, development, and maint</w:t>
      </w:r>
      <w:r w:rsidR="0086444E">
        <w:rPr>
          <w:rFonts w:ascii="Times New Roman" w:hAnsi="Times New Roman"/>
          <w:sz w:val="24"/>
          <w:szCs w:val="24"/>
        </w:rPr>
        <w:t>enance</w:t>
      </w:r>
      <w:r w:rsidRPr="00BC77A7">
        <w:rPr>
          <w:rFonts w:ascii="Times New Roman" w:hAnsi="Times New Roman"/>
          <w:sz w:val="24"/>
          <w:szCs w:val="24"/>
        </w:rPr>
        <w:t>.</w:t>
      </w:r>
      <w:r>
        <w:rPr>
          <w:rFonts w:ascii="Times New Roman" w:hAnsi="Times New Roman"/>
          <w:sz w:val="24"/>
          <w:szCs w:val="24"/>
        </w:rPr>
        <w:t xml:space="preserve"> </w:t>
      </w:r>
      <w:r w:rsidR="00021BBB">
        <w:rPr>
          <w:rFonts w:ascii="Times New Roman" w:hAnsi="Times New Roman"/>
          <w:sz w:val="24"/>
          <w:szCs w:val="24"/>
        </w:rPr>
        <w:t>MVC architecture</w:t>
      </w:r>
      <w:r w:rsidR="0086444E">
        <w:rPr>
          <w:rFonts w:ascii="Times New Roman" w:hAnsi="Times New Roman"/>
          <w:sz w:val="24"/>
          <w:szCs w:val="24"/>
        </w:rPr>
        <w:t xml:space="preserve"> is </w:t>
      </w:r>
      <w:r w:rsidR="00FF508A">
        <w:rPr>
          <w:rFonts w:ascii="Times New Roman" w:hAnsi="Times New Roman"/>
          <w:sz w:val="24"/>
          <w:szCs w:val="24"/>
        </w:rPr>
        <w:t>widely</w:t>
      </w:r>
      <w:r w:rsidR="0086444E">
        <w:rPr>
          <w:rFonts w:ascii="Times New Roman" w:hAnsi="Times New Roman"/>
          <w:sz w:val="24"/>
          <w:szCs w:val="24"/>
        </w:rPr>
        <w:t xml:space="preserve"> </w:t>
      </w:r>
      <w:r w:rsidR="0071227D">
        <w:rPr>
          <w:rFonts w:ascii="Times New Roman" w:hAnsi="Times New Roman"/>
          <w:sz w:val="24"/>
          <w:szCs w:val="24"/>
        </w:rPr>
        <w:t>used in web application</w:t>
      </w:r>
      <w:r w:rsidR="00F230C4">
        <w:rPr>
          <w:rFonts w:ascii="Times New Roman" w:hAnsi="Times New Roman"/>
          <w:sz w:val="24"/>
          <w:szCs w:val="24"/>
        </w:rPr>
        <w:t>s</w:t>
      </w:r>
      <w:r w:rsidR="0071227D">
        <w:rPr>
          <w:rFonts w:ascii="Times New Roman" w:hAnsi="Times New Roman"/>
          <w:sz w:val="24"/>
          <w:szCs w:val="24"/>
        </w:rPr>
        <w:t xml:space="preserve"> </w:t>
      </w:r>
      <w:r w:rsidR="00F230C4">
        <w:rPr>
          <w:rFonts w:ascii="Times New Roman" w:hAnsi="Times New Roman"/>
          <w:sz w:val="24"/>
          <w:szCs w:val="24"/>
        </w:rPr>
        <w:t>because</w:t>
      </w:r>
      <w:r w:rsidR="0071227D">
        <w:rPr>
          <w:rFonts w:ascii="Times New Roman" w:hAnsi="Times New Roman"/>
          <w:sz w:val="24"/>
          <w:szCs w:val="24"/>
        </w:rPr>
        <w:t xml:space="preserve"> it facilitates reusable solutions</w:t>
      </w:r>
      <w:r w:rsidR="004526BF">
        <w:rPr>
          <w:rFonts w:ascii="Times New Roman" w:hAnsi="Times New Roman"/>
          <w:sz w:val="24"/>
          <w:szCs w:val="24"/>
        </w:rPr>
        <w:t xml:space="preserve"> and object-oriented models</w:t>
      </w:r>
      <w:r w:rsidR="0071227D">
        <w:rPr>
          <w:rFonts w:ascii="Times New Roman" w:hAnsi="Times New Roman"/>
          <w:sz w:val="24"/>
          <w:szCs w:val="24"/>
        </w:rPr>
        <w:t xml:space="preserve"> to assist in </w:t>
      </w:r>
      <w:r w:rsidR="0039167F">
        <w:rPr>
          <w:rFonts w:ascii="Times New Roman" w:hAnsi="Times New Roman"/>
          <w:sz w:val="24"/>
          <w:szCs w:val="24"/>
        </w:rPr>
        <w:t xml:space="preserve">structured </w:t>
      </w:r>
      <w:r w:rsidR="00895CDF">
        <w:rPr>
          <w:rFonts w:ascii="Times New Roman" w:hAnsi="Times New Roman"/>
          <w:sz w:val="24"/>
          <w:szCs w:val="24"/>
        </w:rPr>
        <w:t>application development</w:t>
      </w:r>
      <w:r w:rsidR="00A86BEF">
        <w:rPr>
          <w:rFonts w:ascii="Times New Roman" w:hAnsi="Times New Roman"/>
          <w:sz w:val="24"/>
          <w:szCs w:val="24"/>
        </w:rPr>
        <w:t xml:space="preserve">. </w:t>
      </w:r>
      <w:r w:rsidR="004772FB">
        <w:rPr>
          <w:rFonts w:ascii="Times New Roman" w:hAnsi="Times New Roman"/>
          <w:sz w:val="24"/>
          <w:szCs w:val="24"/>
        </w:rPr>
        <w:t xml:space="preserve">MVC architecture </w:t>
      </w:r>
      <w:r w:rsidR="0071227D">
        <w:rPr>
          <w:rFonts w:ascii="Times New Roman" w:hAnsi="Times New Roman"/>
          <w:sz w:val="24"/>
          <w:szCs w:val="24"/>
        </w:rPr>
        <w:t>resolves</w:t>
      </w:r>
      <w:r w:rsidR="00021BBB">
        <w:rPr>
          <w:rFonts w:ascii="Times New Roman" w:hAnsi="Times New Roman"/>
          <w:sz w:val="24"/>
          <w:szCs w:val="24"/>
        </w:rPr>
        <w:t xml:space="preserve"> the problem </w:t>
      </w:r>
      <w:r w:rsidR="000A12E7">
        <w:rPr>
          <w:rFonts w:ascii="Times New Roman" w:hAnsi="Times New Roman"/>
          <w:sz w:val="24"/>
          <w:szCs w:val="24"/>
        </w:rPr>
        <w:t>of strong</w:t>
      </w:r>
      <w:r w:rsidR="00021BBB">
        <w:rPr>
          <w:rFonts w:ascii="Times New Roman" w:hAnsi="Times New Roman"/>
          <w:sz w:val="24"/>
          <w:szCs w:val="24"/>
        </w:rPr>
        <w:t xml:space="preserve"> </w:t>
      </w:r>
      <w:r w:rsidR="00990FC9">
        <w:rPr>
          <w:rFonts w:ascii="Times New Roman" w:hAnsi="Times New Roman"/>
          <w:sz w:val="24"/>
          <w:szCs w:val="24"/>
        </w:rPr>
        <w:t>dependency</w:t>
      </w:r>
      <w:r w:rsidR="00021BBB">
        <w:rPr>
          <w:rFonts w:ascii="Times New Roman" w:hAnsi="Times New Roman"/>
          <w:sz w:val="24"/>
          <w:szCs w:val="24"/>
        </w:rPr>
        <w:t xml:space="preserve"> between </w:t>
      </w:r>
      <w:r w:rsidR="00990FC9">
        <w:rPr>
          <w:rFonts w:ascii="Times New Roman" w:hAnsi="Times New Roman"/>
          <w:sz w:val="24"/>
          <w:szCs w:val="24"/>
        </w:rPr>
        <w:t xml:space="preserve">web </w:t>
      </w:r>
      <w:r w:rsidR="00021BBB">
        <w:rPr>
          <w:rFonts w:ascii="Times New Roman" w:hAnsi="Times New Roman"/>
          <w:sz w:val="24"/>
          <w:szCs w:val="24"/>
        </w:rPr>
        <w:t>application modules</w:t>
      </w:r>
      <w:r w:rsidR="00990FC9">
        <w:rPr>
          <w:rFonts w:ascii="Times New Roman" w:hAnsi="Times New Roman"/>
          <w:sz w:val="24"/>
          <w:szCs w:val="24"/>
        </w:rPr>
        <w:t xml:space="preserve"> </w:t>
      </w:r>
      <w:r w:rsidR="00CF69A9">
        <w:rPr>
          <w:rFonts w:ascii="Times New Roman" w:hAnsi="Times New Roman"/>
          <w:sz w:val="24"/>
          <w:szCs w:val="24"/>
        </w:rPr>
        <w:t>such as</w:t>
      </w:r>
      <w:r w:rsidR="00990FC9">
        <w:rPr>
          <w:rFonts w:ascii="Times New Roman" w:hAnsi="Times New Roman"/>
          <w:sz w:val="24"/>
          <w:szCs w:val="24"/>
        </w:rPr>
        <w:t xml:space="preserve"> user interface, controller, business logic</w:t>
      </w:r>
      <w:r w:rsidR="00CF69A9">
        <w:rPr>
          <w:rFonts w:ascii="Times New Roman" w:hAnsi="Times New Roman"/>
          <w:sz w:val="24"/>
          <w:szCs w:val="24"/>
        </w:rPr>
        <w:t>,</w:t>
      </w:r>
      <w:r w:rsidR="00990FC9">
        <w:rPr>
          <w:rFonts w:ascii="Times New Roman" w:hAnsi="Times New Roman"/>
          <w:sz w:val="24"/>
          <w:szCs w:val="24"/>
        </w:rPr>
        <w:t xml:space="preserve"> and data</w:t>
      </w:r>
      <w:r w:rsidR="00F90F01">
        <w:rPr>
          <w:rFonts w:ascii="Times New Roman" w:hAnsi="Times New Roman"/>
          <w:sz w:val="24"/>
          <w:szCs w:val="24"/>
        </w:rPr>
        <w:t xml:space="preserve"> persistence</w:t>
      </w:r>
      <w:r w:rsidR="00A24F08">
        <w:rPr>
          <w:rFonts w:ascii="Times New Roman" w:hAnsi="Times New Roman"/>
          <w:sz w:val="24"/>
          <w:szCs w:val="24"/>
        </w:rPr>
        <w:t>.</w:t>
      </w:r>
    </w:p>
    <w:p w14:paraId="1E62BF28" w14:textId="77777777" w:rsidR="00EE7840" w:rsidRDefault="00EE7840" w:rsidP="00B04F1A">
      <w:pPr>
        <w:spacing w:line="480" w:lineRule="auto"/>
        <w:ind w:firstLine="720"/>
        <w:rPr>
          <w:rFonts w:ascii="Times New Roman" w:hAnsi="Times New Roman" w:cs="Times New Roman"/>
          <w:sz w:val="24"/>
          <w:szCs w:val="24"/>
        </w:rPr>
      </w:pPr>
      <w:r>
        <w:rPr>
          <w:rFonts w:ascii="Times New Roman" w:hAnsi="Times New Roman" w:cs="Times New Roman"/>
          <w:sz w:val="24"/>
          <w:szCs w:val="24"/>
        </w:rPr>
        <w:t>Travel Helper is a web application developed successfully using M</w:t>
      </w:r>
      <w:r w:rsidR="00B80E3B">
        <w:rPr>
          <w:rFonts w:ascii="Times New Roman" w:hAnsi="Times New Roman" w:cs="Times New Roman"/>
          <w:sz w:val="24"/>
          <w:szCs w:val="24"/>
        </w:rPr>
        <w:t>VC architecture and Spring MVC f</w:t>
      </w:r>
      <w:r>
        <w:rPr>
          <w:rFonts w:ascii="Times New Roman" w:hAnsi="Times New Roman" w:cs="Times New Roman"/>
          <w:sz w:val="24"/>
          <w:szCs w:val="24"/>
        </w:rPr>
        <w:t xml:space="preserve">ramework. </w:t>
      </w:r>
      <w:r w:rsidR="00F3196D">
        <w:rPr>
          <w:rFonts w:ascii="Times New Roman" w:hAnsi="Times New Roman" w:cs="Times New Roman"/>
          <w:sz w:val="24"/>
          <w:szCs w:val="24"/>
        </w:rPr>
        <w:t xml:space="preserve">Travel Helper comprises of four major features: User Profiling, Travel Search, Schedule Travel and Dashboard. User profiling enables users to maintain an account with </w:t>
      </w:r>
      <w:r w:rsidR="007F76D0">
        <w:rPr>
          <w:rFonts w:ascii="Times New Roman" w:hAnsi="Times New Roman" w:cs="Times New Roman"/>
          <w:sz w:val="24"/>
          <w:szCs w:val="24"/>
        </w:rPr>
        <w:t xml:space="preserve">the </w:t>
      </w:r>
      <w:r w:rsidR="00F3196D">
        <w:rPr>
          <w:rFonts w:ascii="Times New Roman" w:hAnsi="Times New Roman" w:cs="Times New Roman"/>
          <w:sz w:val="24"/>
          <w:szCs w:val="24"/>
        </w:rPr>
        <w:t xml:space="preserve">application. Travel Search </w:t>
      </w:r>
      <w:r>
        <w:rPr>
          <w:rFonts w:ascii="Times New Roman" w:hAnsi="Times New Roman" w:cs="Times New Roman"/>
          <w:sz w:val="24"/>
          <w:szCs w:val="24"/>
        </w:rPr>
        <w:t xml:space="preserve">helps in </w:t>
      </w:r>
      <w:r w:rsidR="00F3196D">
        <w:rPr>
          <w:rFonts w:ascii="Times New Roman" w:hAnsi="Times New Roman" w:cs="Times New Roman"/>
          <w:sz w:val="24"/>
          <w:szCs w:val="24"/>
        </w:rPr>
        <w:t xml:space="preserve">deciding what will be the best way to reach </w:t>
      </w:r>
      <w:r w:rsidR="0084706E">
        <w:rPr>
          <w:rFonts w:ascii="Times New Roman" w:hAnsi="Times New Roman" w:cs="Times New Roman"/>
          <w:sz w:val="24"/>
          <w:szCs w:val="24"/>
        </w:rPr>
        <w:t xml:space="preserve">the </w:t>
      </w:r>
      <w:r w:rsidR="00F3196D">
        <w:rPr>
          <w:rFonts w:ascii="Times New Roman" w:hAnsi="Times New Roman" w:cs="Times New Roman"/>
          <w:sz w:val="24"/>
          <w:szCs w:val="24"/>
        </w:rPr>
        <w:t>destination from available travel modes such as walking, bicycling, driving, public transit, Uber,</w:t>
      </w:r>
      <w:r w:rsidR="008356F0">
        <w:rPr>
          <w:rFonts w:ascii="Times New Roman" w:hAnsi="Times New Roman" w:cs="Times New Roman"/>
          <w:sz w:val="24"/>
          <w:szCs w:val="24"/>
        </w:rPr>
        <w:t xml:space="preserve"> and Lyft</w:t>
      </w:r>
      <w:r>
        <w:rPr>
          <w:rFonts w:ascii="Times New Roman" w:hAnsi="Times New Roman" w:cs="Times New Roman"/>
          <w:sz w:val="24"/>
          <w:szCs w:val="24"/>
        </w:rPr>
        <w:t>.</w:t>
      </w:r>
      <w:r w:rsidR="008356F0">
        <w:rPr>
          <w:rFonts w:ascii="Times New Roman" w:hAnsi="Times New Roman" w:cs="Times New Roman"/>
          <w:sz w:val="24"/>
          <w:szCs w:val="24"/>
        </w:rPr>
        <w:t xml:space="preserve"> </w:t>
      </w:r>
      <w:r w:rsidR="0084706E">
        <w:rPr>
          <w:rFonts w:ascii="Times New Roman" w:hAnsi="Times New Roman" w:cs="Times New Roman"/>
          <w:sz w:val="24"/>
          <w:szCs w:val="24"/>
        </w:rPr>
        <w:t xml:space="preserve">The </w:t>
      </w:r>
      <w:r w:rsidR="008356F0">
        <w:rPr>
          <w:rFonts w:ascii="Times New Roman" w:hAnsi="Times New Roman" w:cs="Times New Roman"/>
          <w:sz w:val="24"/>
          <w:szCs w:val="24"/>
        </w:rPr>
        <w:t xml:space="preserve">Application </w:t>
      </w:r>
      <w:r w:rsidR="00C47814">
        <w:rPr>
          <w:rFonts w:ascii="Times New Roman" w:hAnsi="Times New Roman" w:cs="Times New Roman"/>
          <w:sz w:val="24"/>
          <w:szCs w:val="24"/>
        </w:rPr>
        <w:t>presents a comprehensive detail</w:t>
      </w:r>
      <w:r w:rsidR="008356F0">
        <w:rPr>
          <w:rFonts w:ascii="Times New Roman" w:hAnsi="Times New Roman" w:cs="Times New Roman"/>
          <w:sz w:val="24"/>
          <w:szCs w:val="24"/>
        </w:rPr>
        <w:t xml:space="preserve"> of distance, duration</w:t>
      </w:r>
      <w:r w:rsidR="00B76A12">
        <w:rPr>
          <w:rFonts w:ascii="Times New Roman" w:hAnsi="Times New Roman" w:cs="Times New Roman"/>
          <w:sz w:val="24"/>
          <w:szCs w:val="24"/>
        </w:rPr>
        <w:t>,</w:t>
      </w:r>
      <w:r w:rsidR="008356F0">
        <w:rPr>
          <w:rFonts w:ascii="Times New Roman" w:hAnsi="Times New Roman" w:cs="Times New Roman"/>
          <w:sz w:val="24"/>
          <w:szCs w:val="24"/>
        </w:rPr>
        <w:t xml:space="preserve"> and cost of each travel mode in a single view. </w:t>
      </w:r>
      <w:r>
        <w:rPr>
          <w:rFonts w:ascii="Times New Roman" w:hAnsi="Times New Roman" w:cs="Times New Roman"/>
          <w:sz w:val="24"/>
          <w:szCs w:val="24"/>
        </w:rPr>
        <w:t xml:space="preserve"> </w:t>
      </w:r>
      <w:r w:rsidR="008356F0">
        <w:rPr>
          <w:rFonts w:ascii="Times New Roman" w:hAnsi="Times New Roman" w:cs="Times New Roman"/>
          <w:sz w:val="24"/>
          <w:szCs w:val="24"/>
        </w:rPr>
        <w:t>Another feature is of scheduling f</w:t>
      </w:r>
      <w:r>
        <w:rPr>
          <w:rFonts w:ascii="Times New Roman" w:hAnsi="Times New Roman" w:cs="Times New Roman"/>
          <w:sz w:val="24"/>
          <w:szCs w:val="24"/>
        </w:rPr>
        <w:t>uture</w:t>
      </w:r>
      <w:r w:rsidR="008C1D56">
        <w:rPr>
          <w:rFonts w:ascii="Times New Roman" w:hAnsi="Times New Roman" w:cs="Times New Roman"/>
          <w:sz w:val="24"/>
          <w:szCs w:val="24"/>
        </w:rPr>
        <w:t xml:space="preserve"> </w:t>
      </w:r>
      <w:r w:rsidR="00C47814">
        <w:rPr>
          <w:rFonts w:ascii="Times New Roman" w:hAnsi="Times New Roman" w:cs="Times New Roman"/>
          <w:sz w:val="24"/>
          <w:szCs w:val="24"/>
        </w:rPr>
        <w:t xml:space="preserve">travel plans </w:t>
      </w:r>
      <w:r w:rsidR="008C1D56">
        <w:rPr>
          <w:rFonts w:ascii="Times New Roman" w:hAnsi="Times New Roman" w:cs="Times New Roman"/>
          <w:sz w:val="24"/>
          <w:szCs w:val="24"/>
        </w:rPr>
        <w:t>where user can save the destinat</w:t>
      </w:r>
      <w:r w:rsidR="004402E4">
        <w:rPr>
          <w:rFonts w:ascii="Times New Roman" w:hAnsi="Times New Roman" w:cs="Times New Roman"/>
          <w:sz w:val="24"/>
          <w:szCs w:val="24"/>
        </w:rPr>
        <w:t xml:space="preserve">ion and time to </w:t>
      </w:r>
      <w:r w:rsidR="004402E4" w:rsidRPr="000B7F9C">
        <w:rPr>
          <w:rFonts w:ascii="Times New Roman" w:hAnsi="Times New Roman" w:cs="Times New Roman"/>
          <w:color w:val="000000" w:themeColor="text1"/>
          <w:sz w:val="24"/>
          <w:szCs w:val="24"/>
        </w:rPr>
        <w:t xml:space="preserve">reach the place, and </w:t>
      </w:r>
      <w:r w:rsidR="00BB399F" w:rsidRPr="000B7F9C">
        <w:rPr>
          <w:rFonts w:ascii="Times New Roman" w:hAnsi="Times New Roman" w:cs="Times New Roman"/>
          <w:color w:val="000000" w:themeColor="text1"/>
          <w:sz w:val="24"/>
          <w:szCs w:val="24"/>
        </w:rPr>
        <w:t xml:space="preserve">the </w:t>
      </w:r>
      <w:r w:rsidR="004402E4" w:rsidRPr="000B7F9C">
        <w:rPr>
          <w:rFonts w:ascii="Times New Roman" w:hAnsi="Times New Roman" w:cs="Times New Roman"/>
          <w:color w:val="000000" w:themeColor="text1"/>
          <w:sz w:val="24"/>
          <w:szCs w:val="24"/>
        </w:rPr>
        <w:t>application</w:t>
      </w:r>
      <w:r w:rsidR="004402E4">
        <w:rPr>
          <w:rFonts w:ascii="Times New Roman" w:hAnsi="Times New Roman" w:cs="Times New Roman"/>
          <w:sz w:val="24"/>
          <w:szCs w:val="24"/>
        </w:rPr>
        <w:t xml:space="preserve"> will notify the user at the time of travel start time to reach destination on time. </w:t>
      </w:r>
      <w:r w:rsidR="00BE7F84">
        <w:rPr>
          <w:rFonts w:ascii="Times New Roman" w:hAnsi="Times New Roman" w:cs="Times New Roman"/>
          <w:sz w:val="24"/>
          <w:szCs w:val="24"/>
        </w:rPr>
        <w:t xml:space="preserve">The </w:t>
      </w:r>
      <w:r w:rsidR="00E5669C">
        <w:rPr>
          <w:rFonts w:ascii="Times New Roman" w:hAnsi="Times New Roman" w:cs="Times New Roman"/>
          <w:sz w:val="24"/>
          <w:szCs w:val="24"/>
        </w:rPr>
        <w:t>D</w:t>
      </w:r>
      <w:r>
        <w:rPr>
          <w:rFonts w:ascii="Times New Roman" w:hAnsi="Times New Roman" w:cs="Times New Roman"/>
          <w:sz w:val="24"/>
          <w:szCs w:val="24"/>
        </w:rPr>
        <w:t xml:space="preserve">ashboard </w:t>
      </w:r>
      <w:r w:rsidR="00E5669C">
        <w:rPr>
          <w:rFonts w:ascii="Times New Roman" w:hAnsi="Times New Roman" w:cs="Times New Roman"/>
          <w:sz w:val="24"/>
          <w:szCs w:val="24"/>
        </w:rPr>
        <w:t xml:space="preserve">allows </w:t>
      </w:r>
      <w:r w:rsidR="00BE7F84">
        <w:rPr>
          <w:rFonts w:ascii="Times New Roman" w:hAnsi="Times New Roman" w:cs="Times New Roman"/>
          <w:sz w:val="24"/>
          <w:szCs w:val="24"/>
        </w:rPr>
        <w:t xml:space="preserve">the </w:t>
      </w:r>
      <w:r w:rsidR="00E5669C">
        <w:rPr>
          <w:rFonts w:ascii="Times New Roman" w:hAnsi="Times New Roman" w:cs="Times New Roman"/>
          <w:sz w:val="24"/>
          <w:szCs w:val="24"/>
        </w:rPr>
        <w:t xml:space="preserve">user to check </w:t>
      </w:r>
      <w:r w:rsidR="00BE7F84">
        <w:rPr>
          <w:rFonts w:ascii="Times New Roman" w:hAnsi="Times New Roman" w:cs="Times New Roman"/>
          <w:sz w:val="24"/>
          <w:szCs w:val="24"/>
        </w:rPr>
        <w:t xml:space="preserve">a </w:t>
      </w:r>
      <w:r w:rsidR="00E5669C">
        <w:rPr>
          <w:rFonts w:ascii="Times New Roman" w:hAnsi="Times New Roman" w:cs="Times New Roman"/>
          <w:sz w:val="24"/>
          <w:szCs w:val="24"/>
        </w:rPr>
        <w:t xml:space="preserve">preferred travel mode </w:t>
      </w:r>
      <w:r w:rsidR="00BE7F84">
        <w:rPr>
          <w:rFonts w:ascii="Times New Roman" w:hAnsi="Times New Roman" w:cs="Times New Roman"/>
          <w:sz w:val="24"/>
          <w:szCs w:val="24"/>
        </w:rPr>
        <w:t xml:space="preserve">that was </w:t>
      </w:r>
      <w:r w:rsidR="00E5669C">
        <w:rPr>
          <w:rFonts w:ascii="Times New Roman" w:hAnsi="Times New Roman" w:cs="Times New Roman"/>
          <w:sz w:val="24"/>
          <w:szCs w:val="24"/>
        </w:rPr>
        <w:t xml:space="preserve">used in </w:t>
      </w:r>
      <w:r w:rsidR="00E2366B">
        <w:rPr>
          <w:rFonts w:ascii="Times New Roman" w:hAnsi="Times New Roman" w:cs="Times New Roman"/>
          <w:sz w:val="24"/>
          <w:szCs w:val="24"/>
        </w:rPr>
        <w:t xml:space="preserve">the </w:t>
      </w:r>
      <w:r w:rsidR="00E5669C">
        <w:rPr>
          <w:rFonts w:ascii="Times New Roman" w:hAnsi="Times New Roman" w:cs="Times New Roman"/>
          <w:sz w:val="24"/>
          <w:szCs w:val="24"/>
        </w:rPr>
        <w:t>past and</w:t>
      </w:r>
      <w:r w:rsidR="004138FF">
        <w:rPr>
          <w:rFonts w:ascii="Times New Roman" w:hAnsi="Times New Roman" w:cs="Times New Roman"/>
          <w:sz w:val="24"/>
          <w:szCs w:val="24"/>
        </w:rPr>
        <w:t xml:space="preserve"> to search</w:t>
      </w:r>
      <w:r w:rsidR="00E5669C">
        <w:rPr>
          <w:rFonts w:ascii="Times New Roman" w:hAnsi="Times New Roman" w:cs="Times New Roman"/>
          <w:sz w:val="24"/>
          <w:szCs w:val="24"/>
        </w:rPr>
        <w:t xml:space="preserve"> travel history.</w:t>
      </w:r>
      <w:r>
        <w:rPr>
          <w:rFonts w:ascii="Times New Roman" w:hAnsi="Times New Roman" w:cs="Times New Roman"/>
          <w:sz w:val="24"/>
          <w:szCs w:val="24"/>
        </w:rPr>
        <w:t xml:space="preserve"> </w:t>
      </w:r>
    </w:p>
    <w:p w14:paraId="4D4C2544" w14:textId="6FEE41BB" w:rsidR="00682423" w:rsidRDefault="001D6FE7" w:rsidP="0003163F">
      <w:pPr>
        <w:spacing w:after="0" w:line="480" w:lineRule="auto"/>
        <w:ind w:firstLine="720"/>
        <w:rPr>
          <w:rFonts w:ascii="Times New Roman" w:hAnsi="Times New Roman" w:cs="Times New Roman"/>
          <w:color w:val="FF0000"/>
          <w:sz w:val="24"/>
          <w:szCs w:val="24"/>
        </w:rPr>
      </w:pPr>
      <w:r>
        <w:rPr>
          <w:rFonts w:ascii="Times New Roman" w:hAnsi="Times New Roman" w:cs="Times New Roman"/>
          <w:sz w:val="24"/>
          <w:szCs w:val="24"/>
        </w:rPr>
        <w:t>The report started with introducing software development using object oriented ana</w:t>
      </w:r>
      <w:r w:rsidR="009873FF">
        <w:rPr>
          <w:rFonts w:ascii="Times New Roman" w:hAnsi="Times New Roman" w:cs="Times New Roman"/>
          <w:sz w:val="24"/>
          <w:szCs w:val="24"/>
        </w:rPr>
        <w:t>lysis and design</w:t>
      </w:r>
      <w:r w:rsidR="001D0E52">
        <w:rPr>
          <w:rFonts w:ascii="Times New Roman" w:hAnsi="Times New Roman" w:cs="Times New Roman"/>
          <w:sz w:val="24"/>
          <w:szCs w:val="24"/>
        </w:rPr>
        <w:t xml:space="preserve"> methodology</w:t>
      </w:r>
      <w:r w:rsidR="009873FF">
        <w:rPr>
          <w:rFonts w:ascii="Times New Roman" w:hAnsi="Times New Roman" w:cs="Times New Roman"/>
          <w:sz w:val="24"/>
          <w:szCs w:val="24"/>
        </w:rPr>
        <w:t xml:space="preserve">. Requirement </w:t>
      </w:r>
      <w:r w:rsidR="00006E46">
        <w:rPr>
          <w:rFonts w:ascii="Times New Roman" w:hAnsi="Times New Roman" w:cs="Times New Roman"/>
          <w:sz w:val="24"/>
          <w:szCs w:val="24"/>
        </w:rPr>
        <w:t xml:space="preserve">Analysis </w:t>
      </w:r>
      <w:r w:rsidR="009873FF">
        <w:rPr>
          <w:rFonts w:ascii="Times New Roman" w:hAnsi="Times New Roman" w:cs="Times New Roman"/>
          <w:sz w:val="24"/>
          <w:szCs w:val="24"/>
        </w:rPr>
        <w:t xml:space="preserve">and Design </w:t>
      </w:r>
      <w:r w:rsidR="00ED21C2">
        <w:rPr>
          <w:rFonts w:ascii="Times New Roman" w:hAnsi="Times New Roman" w:cs="Times New Roman"/>
          <w:sz w:val="24"/>
          <w:szCs w:val="24"/>
        </w:rPr>
        <w:t>are a</w:t>
      </w:r>
      <w:r w:rsidR="009873FF">
        <w:rPr>
          <w:rFonts w:ascii="Times New Roman" w:hAnsi="Times New Roman" w:cs="Times New Roman"/>
          <w:sz w:val="24"/>
          <w:szCs w:val="24"/>
        </w:rPr>
        <w:t xml:space="preserve"> critical part of</w:t>
      </w:r>
      <w:r w:rsidR="00E2366B">
        <w:rPr>
          <w:rFonts w:ascii="Times New Roman" w:hAnsi="Times New Roman" w:cs="Times New Roman"/>
          <w:sz w:val="24"/>
          <w:szCs w:val="24"/>
        </w:rPr>
        <w:t xml:space="preserve"> the</w:t>
      </w:r>
      <w:r w:rsidR="009873FF">
        <w:rPr>
          <w:rFonts w:ascii="Times New Roman" w:hAnsi="Times New Roman" w:cs="Times New Roman"/>
          <w:sz w:val="24"/>
          <w:szCs w:val="24"/>
        </w:rPr>
        <w:t xml:space="preserve"> software development lifecycle </w:t>
      </w:r>
      <w:r w:rsidR="00411C36">
        <w:rPr>
          <w:rFonts w:ascii="Times New Roman" w:hAnsi="Times New Roman" w:cs="Times New Roman"/>
          <w:sz w:val="24"/>
          <w:szCs w:val="24"/>
        </w:rPr>
        <w:t>because they laid</w:t>
      </w:r>
      <w:r w:rsidR="009873FF">
        <w:rPr>
          <w:rFonts w:ascii="Times New Roman" w:hAnsi="Times New Roman" w:cs="Times New Roman"/>
          <w:sz w:val="24"/>
          <w:szCs w:val="24"/>
        </w:rPr>
        <w:t xml:space="preserve"> a strong foundation of software development. </w:t>
      </w:r>
      <w:r w:rsidR="000633A3">
        <w:rPr>
          <w:rFonts w:ascii="Times New Roman" w:hAnsi="Times New Roman" w:cs="Times New Roman"/>
          <w:sz w:val="24"/>
          <w:szCs w:val="24"/>
        </w:rPr>
        <w:t xml:space="preserve">UML </w:t>
      </w:r>
      <w:r w:rsidR="000633A3">
        <w:rPr>
          <w:rFonts w:ascii="Times New Roman" w:hAnsi="Times New Roman" w:cs="Times New Roman"/>
          <w:sz w:val="24"/>
          <w:szCs w:val="24"/>
        </w:rPr>
        <w:lastRenderedPageBreak/>
        <w:t>diagrams help</w:t>
      </w:r>
      <w:r w:rsidR="009F0B47">
        <w:rPr>
          <w:rFonts w:ascii="Times New Roman" w:hAnsi="Times New Roman" w:cs="Times New Roman"/>
          <w:sz w:val="24"/>
          <w:szCs w:val="24"/>
        </w:rPr>
        <w:t xml:space="preserve"> in drawing a blueprint of the software </w:t>
      </w:r>
      <w:r w:rsidR="002F7B78">
        <w:rPr>
          <w:rFonts w:ascii="Times New Roman" w:hAnsi="Times New Roman" w:cs="Times New Roman"/>
          <w:sz w:val="24"/>
          <w:szCs w:val="24"/>
        </w:rPr>
        <w:t>that</w:t>
      </w:r>
      <w:r w:rsidR="009F0B47">
        <w:rPr>
          <w:rFonts w:ascii="Times New Roman" w:hAnsi="Times New Roman" w:cs="Times New Roman"/>
          <w:sz w:val="24"/>
          <w:szCs w:val="24"/>
        </w:rPr>
        <w:t xml:space="preserve"> can be used for development of the application.</w:t>
      </w:r>
      <w:r w:rsidR="00EE7840">
        <w:rPr>
          <w:rFonts w:ascii="Times New Roman" w:hAnsi="Times New Roman" w:cs="Times New Roman"/>
          <w:sz w:val="24"/>
          <w:szCs w:val="24"/>
        </w:rPr>
        <w:t xml:space="preserve"> </w:t>
      </w:r>
      <w:r w:rsidR="002B2D18">
        <w:rPr>
          <w:rFonts w:ascii="Times New Roman" w:hAnsi="Times New Roman" w:cs="Times New Roman"/>
          <w:sz w:val="24"/>
          <w:szCs w:val="24"/>
        </w:rPr>
        <w:t xml:space="preserve">Further chapters explain the use of different technologies used to develop </w:t>
      </w:r>
      <w:r w:rsidR="00C63A9D">
        <w:rPr>
          <w:rFonts w:ascii="Times New Roman" w:hAnsi="Times New Roman" w:cs="Times New Roman"/>
          <w:sz w:val="24"/>
          <w:szCs w:val="24"/>
        </w:rPr>
        <w:t xml:space="preserve">the </w:t>
      </w:r>
      <w:r w:rsidR="002B2D18">
        <w:rPr>
          <w:rFonts w:ascii="Times New Roman" w:hAnsi="Times New Roman" w:cs="Times New Roman"/>
          <w:sz w:val="24"/>
          <w:szCs w:val="24"/>
        </w:rPr>
        <w:t>Travel Helper application.</w:t>
      </w:r>
      <w:r w:rsidR="0027188A">
        <w:rPr>
          <w:rFonts w:ascii="Times New Roman" w:hAnsi="Times New Roman" w:cs="Times New Roman"/>
          <w:sz w:val="24"/>
          <w:szCs w:val="24"/>
        </w:rPr>
        <w:t xml:space="preserve"> </w:t>
      </w:r>
      <w:r w:rsidR="004E552F">
        <w:rPr>
          <w:rFonts w:ascii="Times New Roman" w:hAnsi="Times New Roman" w:cs="Times New Roman"/>
          <w:sz w:val="24"/>
          <w:szCs w:val="24"/>
        </w:rPr>
        <w:t xml:space="preserve">Spring MVC Framework is used to develop application as it is based on MVC architecture. User profiling makes use of Spring security as it provides features to handle authentication and authorization </w:t>
      </w:r>
      <w:r w:rsidR="004E552F" w:rsidRPr="007E4BCF">
        <w:rPr>
          <w:rFonts w:ascii="Times New Roman" w:hAnsi="Times New Roman" w:cs="Times New Roman"/>
          <w:color w:val="000000" w:themeColor="text1"/>
          <w:sz w:val="24"/>
          <w:szCs w:val="24"/>
        </w:rPr>
        <w:t xml:space="preserve">along with </w:t>
      </w:r>
      <w:r w:rsidR="004E552F">
        <w:rPr>
          <w:rFonts w:ascii="Times New Roman" w:hAnsi="Times New Roman" w:cs="Times New Roman"/>
          <w:sz w:val="24"/>
          <w:szCs w:val="24"/>
        </w:rPr>
        <w:t xml:space="preserve">security features. </w:t>
      </w:r>
      <w:r w:rsidR="00365379">
        <w:rPr>
          <w:rFonts w:ascii="Times New Roman" w:hAnsi="Times New Roman" w:cs="Times New Roman"/>
          <w:sz w:val="24"/>
          <w:szCs w:val="24"/>
        </w:rPr>
        <w:t xml:space="preserve">Database access is </w:t>
      </w:r>
      <w:r w:rsidR="00D9762C">
        <w:rPr>
          <w:rFonts w:ascii="Times New Roman" w:hAnsi="Times New Roman" w:cs="Times New Roman"/>
          <w:sz w:val="24"/>
          <w:szCs w:val="24"/>
        </w:rPr>
        <w:t>performed</w:t>
      </w:r>
      <w:r w:rsidR="00365379">
        <w:rPr>
          <w:rFonts w:ascii="Times New Roman" w:hAnsi="Times New Roman" w:cs="Times New Roman"/>
          <w:sz w:val="24"/>
          <w:szCs w:val="24"/>
        </w:rPr>
        <w:t xml:space="preserve"> using </w:t>
      </w:r>
      <w:r w:rsidR="00365379" w:rsidRPr="00365379">
        <w:rPr>
          <w:rFonts w:ascii="Times New Roman" w:hAnsi="Times New Roman" w:cs="Times New Roman"/>
          <w:sz w:val="24"/>
          <w:szCs w:val="24"/>
        </w:rPr>
        <w:t>Object-relational mapping</w:t>
      </w:r>
      <w:r w:rsidR="00365379">
        <w:rPr>
          <w:rFonts w:ascii="Times New Roman" w:hAnsi="Times New Roman" w:cs="Times New Roman"/>
          <w:sz w:val="24"/>
          <w:szCs w:val="24"/>
        </w:rPr>
        <w:t xml:space="preserve"> (ORM)</w:t>
      </w:r>
      <w:r w:rsidR="005C39A0">
        <w:rPr>
          <w:rFonts w:ascii="Times New Roman" w:hAnsi="Times New Roman" w:cs="Times New Roman"/>
          <w:sz w:val="24"/>
          <w:szCs w:val="24"/>
        </w:rPr>
        <w:t xml:space="preserve"> technology</w:t>
      </w:r>
      <w:r w:rsidR="00C4461B">
        <w:rPr>
          <w:rFonts w:ascii="Times New Roman" w:hAnsi="Times New Roman" w:cs="Times New Roman"/>
          <w:sz w:val="24"/>
          <w:szCs w:val="24"/>
        </w:rPr>
        <w:t xml:space="preserve"> </w:t>
      </w:r>
      <w:r w:rsidR="00DA4496">
        <w:rPr>
          <w:rFonts w:ascii="Times New Roman" w:hAnsi="Times New Roman" w:cs="Times New Roman"/>
          <w:sz w:val="24"/>
          <w:szCs w:val="24"/>
        </w:rPr>
        <w:t>since</w:t>
      </w:r>
      <w:r w:rsidR="00C4461B">
        <w:rPr>
          <w:rFonts w:ascii="Times New Roman" w:hAnsi="Times New Roman" w:cs="Times New Roman"/>
          <w:sz w:val="24"/>
          <w:szCs w:val="24"/>
        </w:rPr>
        <w:t xml:space="preserve"> promotes data persistence using objects</w:t>
      </w:r>
      <w:r w:rsidR="005C39A0">
        <w:rPr>
          <w:rFonts w:ascii="Times New Roman" w:hAnsi="Times New Roman" w:cs="Times New Roman"/>
          <w:sz w:val="24"/>
          <w:szCs w:val="24"/>
        </w:rPr>
        <w:t>. Hibernate is an ORM library used in the application for data query and</w:t>
      </w:r>
      <w:r w:rsidR="00365379">
        <w:rPr>
          <w:rFonts w:ascii="Times New Roman" w:hAnsi="Times New Roman" w:cs="Times New Roman"/>
          <w:sz w:val="24"/>
          <w:szCs w:val="24"/>
        </w:rPr>
        <w:t xml:space="preserve"> persistence</w:t>
      </w:r>
      <w:r w:rsidR="00D41209">
        <w:rPr>
          <w:rFonts w:ascii="Times New Roman" w:hAnsi="Times New Roman" w:cs="Times New Roman"/>
          <w:sz w:val="24"/>
          <w:szCs w:val="24"/>
        </w:rPr>
        <w:t>.</w:t>
      </w:r>
      <w:r w:rsidR="00365379">
        <w:rPr>
          <w:rFonts w:ascii="Times New Roman" w:hAnsi="Times New Roman" w:cs="Times New Roman"/>
          <w:sz w:val="24"/>
          <w:szCs w:val="24"/>
        </w:rPr>
        <w:t xml:space="preserve"> </w:t>
      </w:r>
      <w:r w:rsidR="00FE4B37">
        <w:rPr>
          <w:rFonts w:ascii="Times New Roman" w:hAnsi="Times New Roman" w:cs="Times New Roman"/>
          <w:sz w:val="24"/>
          <w:szCs w:val="24"/>
        </w:rPr>
        <w:t>Spring MVC with Hibernate eases the web application development with providing better security, maintainability, scalability</w:t>
      </w:r>
      <w:r w:rsidR="000737BC">
        <w:rPr>
          <w:rFonts w:ascii="Times New Roman" w:hAnsi="Times New Roman" w:cs="Times New Roman"/>
          <w:sz w:val="24"/>
          <w:szCs w:val="24"/>
        </w:rPr>
        <w:t>,</w:t>
      </w:r>
      <w:r w:rsidR="00FE4B37">
        <w:rPr>
          <w:rFonts w:ascii="Times New Roman" w:hAnsi="Times New Roman" w:cs="Times New Roman"/>
          <w:sz w:val="24"/>
          <w:szCs w:val="24"/>
        </w:rPr>
        <w:t xml:space="preserve"> and improve development </w:t>
      </w:r>
      <w:r w:rsidR="00836F02">
        <w:rPr>
          <w:rFonts w:ascii="Times New Roman" w:hAnsi="Times New Roman" w:cs="Times New Roman"/>
          <w:sz w:val="24"/>
          <w:szCs w:val="24"/>
        </w:rPr>
        <w:t>speed. Travel</w:t>
      </w:r>
      <w:r w:rsidR="003E665A">
        <w:rPr>
          <w:rFonts w:ascii="Times New Roman" w:hAnsi="Times New Roman" w:cs="Times New Roman"/>
          <w:sz w:val="24"/>
          <w:szCs w:val="24"/>
        </w:rPr>
        <w:t xml:space="preserve"> Helper is integrated with other applications </w:t>
      </w:r>
      <w:r w:rsidR="008314A4">
        <w:rPr>
          <w:rFonts w:ascii="Times New Roman" w:hAnsi="Times New Roman" w:cs="Times New Roman"/>
          <w:sz w:val="24"/>
          <w:szCs w:val="24"/>
        </w:rPr>
        <w:t xml:space="preserve">such as </w:t>
      </w:r>
      <w:r w:rsidR="003E665A">
        <w:rPr>
          <w:rFonts w:ascii="Times New Roman" w:hAnsi="Times New Roman" w:cs="Times New Roman"/>
          <w:sz w:val="24"/>
          <w:szCs w:val="24"/>
        </w:rPr>
        <w:t>Google, Uber</w:t>
      </w:r>
      <w:r w:rsidR="00797E30">
        <w:rPr>
          <w:rFonts w:ascii="Times New Roman" w:hAnsi="Times New Roman" w:cs="Times New Roman"/>
          <w:sz w:val="24"/>
          <w:szCs w:val="24"/>
        </w:rPr>
        <w:t>,</w:t>
      </w:r>
      <w:r w:rsidR="003E665A">
        <w:rPr>
          <w:rFonts w:ascii="Times New Roman" w:hAnsi="Times New Roman" w:cs="Times New Roman"/>
          <w:sz w:val="24"/>
          <w:szCs w:val="24"/>
        </w:rPr>
        <w:t xml:space="preserve"> and Lyft using REST API for accessing travel related da</w:t>
      </w:r>
      <w:r w:rsidR="0042772E">
        <w:rPr>
          <w:rFonts w:ascii="Times New Roman" w:hAnsi="Times New Roman" w:cs="Times New Roman"/>
          <w:sz w:val="24"/>
          <w:szCs w:val="24"/>
        </w:rPr>
        <w:t>ta and push based notification</w:t>
      </w:r>
      <w:r w:rsidR="008F203C">
        <w:rPr>
          <w:rFonts w:ascii="Times New Roman" w:hAnsi="Times New Roman" w:cs="Times New Roman"/>
          <w:sz w:val="24"/>
          <w:szCs w:val="24"/>
        </w:rPr>
        <w:t>s</w:t>
      </w:r>
      <w:r w:rsidR="0042772E">
        <w:rPr>
          <w:rFonts w:ascii="Times New Roman" w:hAnsi="Times New Roman" w:cs="Times New Roman"/>
          <w:sz w:val="24"/>
          <w:szCs w:val="24"/>
        </w:rPr>
        <w:t>.</w:t>
      </w:r>
      <w:r w:rsidR="003E665A">
        <w:rPr>
          <w:rFonts w:ascii="Times New Roman" w:hAnsi="Times New Roman" w:cs="Times New Roman"/>
          <w:sz w:val="24"/>
          <w:szCs w:val="24"/>
        </w:rPr>
        <w:t xml:space="preserve"> </w:t>
      </w:r>
      <w:r w:rsidR="000A5843">
        <w:rPr>
          <w:rFonts w:ascii="Times New Roman" w:hAnsi="Times New Roman" w:cs="Times New Roman"/>
          <w:sz w:val="24"/>
          <w:szCs w:val="24"/>
        </w:rPr>
        <w:t>REST API offer</w:t>
      </w:r>
      <w:r w:rsidR="005A1E8D">
        <w:rPr>
          <w:rFonts w:ascii="Times New Roman" w:hAnsi="Times New Roman" w:cs="Times New Roman"/>
          <w:sz w:val="24"/>
          <w:szCs w:val="24"/>
        </w:rPr>
        <w:t>s</w:t>
      </w:r>
      <w:r w:rsidR="000A5843">
        <w:rPr>
          <w:rFonts w:ascii="Times New Roman" w:hAnsi="Times New Roman" w:cs="Times New Roman"/>
          <w:sz w:val="24"/>
          <w:szCs w:val="24"/>
        </w:rPr>
        <w:t xml:space="preserve"> loose coupling and platform independence </w:t>
      </w:r>
      <w:r w:rsidR="008B308E">
        <w:rPr>
          <w:rFonts w:ascii="Times New Roman" w:hAnsi="Times New Roman" w:cs="Times New Roman"/>
          <w:sz w:val="24"/>
          <w:szCs w:val="24"/>
        </w:rPr>
        <w:t>that</w:t>
      </w:r>
      <w:r w:rsidR="000A5843">
        <w:rPr>
          <w:rFonts w:ascii="Times New Roman" w:hAnsi="Times New Roman" w:cs="Times New Roman"/>
          <w:sz w:val="24"/>
          <w:szCs w:val="24"/>
        </w:rPr>
        <w:t xml:space="preserve"> helps </w:t>
      </w:r>
      <w:r w:rsidR="008B308E">
        <w:rPr>
          <w:rFonts w:ascii="Times New Roman" w:hAnsi="Times New Roman" w:cs="Times New Roman"/>
          <w:sz w:val="24"/>
          <w:szCs w:val="24"/>
        </w:rPr>
        <w:t>to achieve</w:t>
      </w:r>
      <w:r w:rsidR="000A5843">
        <w:rPr>
          <w:rFonts w:ascii="Times New Roman" w:hAnsi="Times New Roman" w:cs="Times New Roman"/>
          <w:sz w:val="24"/>
          <w:szCs w:val="24"/>
        </w:rPr>
        <w:t xml:space="preserve"> easy integration with MVC architecture. </w:t>
      </w:r>
      <w:r w:rsidR="000C5D44" w:rsidRPr="005E4C19">
        <w:rPr>
          <w:rFonts w:ascii="Times New Roman" w:hAnsi="Times New Roman" w:cs="Times New Roman"/>
          <w:color w:val="000000" w:themeColor="text1"/>
          <w:sz w:val="24"/>
          <w:szCs w:val="24"/>
        </w:rPr>
        <w:t xml:space="preserve">Therefore, Travel Helper </w:t>
      </w:r>
      <w:r w:rsidR="00682423" w:rsidRPr="005E4C19">
        <w:rPr>
          <w:rFonts w:ascii="Times New Roman" w:hAnsi="Times New Roman" w:cs="Times New Roman"/>
          <w:color w:val="000000" w:themeColor="text1"/>
          <w:sz w:val="24"/>
          <w:szCs w:val="24"/>
        </w:rPr>
        <w:t>allows users to make efficient decision for travelling based on personal preference</w:t>
      </w:r>
      <w:r w:rsidR="005E4C19" w:rsidRPr="005E4C19">
        <w:rPr>
          <w:rFonts w:ascii="Times New Roman" w:hAnsi="Times New Roman" w:cs="Times New Roman"/>
          <w:color w:val="000000" w:themeColor="text1"/>
          <w:sz w:val="24"/>
          <w:szCs w:val="24"/>
        </w:rPr>
        <w:t>s</w:t>
      </w:r>
      <w:r w:rsidR="00682423" w:rsidRPr="005E4C19">
        <w:rPr>
          <w:rFonts w:ascii="Times New Roman" w:hAnsi="Times New Roman" w:cs="Times New Roman"/>
          <w:color w:val="000000" w:themeColor="text1"/>
          <w:sz w:val="24"/>
          <w:szCs w:val="24"/>
        </w:rPr>
        <w:t xml:space="preserve"> and time constraint</w:t>
      </w:r>
      <w:r w:rsidR="005E4C19" w:rsidRPr="005E4C19">
        <w:rPr>
          <w:rFonts w:ascii="Times New Roman" w:hAnsi="Times New Roman" w:cs="Times New Roman"/>
          <w:color w:val="000000" w:themeColor="text1"/>
          <w:sz w:val="24"/>
          <w:szCs w:val="24"/>
        </w:rPr>
        <w:t>s</w:t>
      </w:r>
      <w:r w:rsidR="00682423" w:rsidRPr="005E4C19">
        <w:rPr>
          <w:rFonts w:ascii="Times New Roman" w:hAnsi="Times New Roman" w:cs="Times New Roman"/>
          <w:color w:val="000000" w:themeColor="text1"/>
          <w:sz w:val="24"/>
          <w:szCs w:val="24"/>
        </w:rPr>
        <w:t>.</w:t>
      </w:r>
      <w:r w:rsidR="00682423" w:rsidRPr="00682423">
        <w:rPr>
          <w:rFonts w:ascii="Times New Roman" w:hAnsi="Times New Roman" w:cs="Times New Roman"/>
          <w:color w:val="FF0000"/>
          <w:sz w:val="24"/>
          <w:szCs w:val="24"/>
        </w:rPr>
        <w:t xml:space="preserve"> </w:t>
      </w:r>
    </w:p>
    <w:p w14:paraId="7D3E8355" w14:textId="39F42BDE" w:rsidR="00AB5760" w:rsidRPr="00AB5760" w:rsidRDefault="00AB5760" w:rsidP="0003163F">
      <w:pPr>
        <w:spacing w:after="0" w:line="480" w:lineRule="auto"/>
        <w:jc w:val="center"/>
        <w:rPr>
          <w:rFonts w:ascii="Times New Roman" w:hAnsi="Times New Roman" w:cs="Times New Roman"/>
          <w:b/>
          <w:color w:val="000000" w:themeColor="text1"/>
          <w:sz w:val="24"/>
          <w:szCs w:val="24"/>
        </w:rPr>
      </w:pPr>
      <w:r w:rsidRPr="00AB5760">
        <w:rPr>
          <w:rFonts w:ascii="Times New Roman" w:hAnsi="Times New Roman" w:cs="Times New Roman"/>
          <w:b/>
          <w:color w:val="000000" w:themeColor="text1"/>
          <w:sz w:val="24"/>
          <w:szCs w:val="24"/>
        </w:rPr>
        <w:t>F</w:t>
      </w:r>
      <w:r w:rsidR="0003163F">
        <w:rPr>
          <w:rFonts w:ascii="Times New Roman" w:hAnsi="Times New Roman" w:cs="Times New Roman"/>
          <w:b/>
          <w:color w:val="000000" w:themeColor="text1"/>
          <w:sz w:val="24"/>
          <w:szCs w:val="24"/>
        </w:rPr>
        <w:t>uture</w:t>
      </w:r>
      <w:r w:rsidRPr="00AB5760">
        <w:rPr>
          <w:rFonts w:ascii="Times New Roman" w:hAnsi="Times New Roman" w:cs="Times New Roman"/>
          <w:b/>
          <w:color w:val="000000" w:themeColor="text1"/>
          <w:sz w:val="24"/>
          <w:szCs w:val="24"/>
        </w:rPr>
        <w:t xml:space="preserve"> W</w:t>
      </w:r>
      <w:r w:rsidR="0003163F">
        <w:rPr>
          <w:rFonts w:ascii="Times New Roman" w:hAnsi="Times New Roman" w:cs="Times New Roman"/>
          <w:b/>
          <w:color w:val="000000" w:themeColor="text1"/>
          <w:sz w:val="24"/>
          <w:szCs w:val="24"/>
        </w:rPr>
        <w:t>ork</w:t>
      </w:r>
    </w:p>
    <w:p w14:paraId="624147B7" w14:textId="77777777" w:rsidR="001058F6" w:rsidRDefault="00682423" w:rsidP="00E31ED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A45EEF">
        <w:rPr>
          <w:rFonts w:ascii="Times New Roman" w:hAnsi="Times New Roman" w:cs="Times New Roman"/>
          <w:color w:val="000000" w:themeColor="text1"/>
          <w:sz w:val="24"/>
          <w:szCs w:val="24"/>
        </w:rPr>
        <w:t xml:space="preserve">future work on this project </w:t>
      </w:r>
      <w:r>
        <w:rPr>
          <w:rFonts w:ascii="Times New Roman" w:hAnsi="Times New Roman" w:cs="Times New Roman"/>
          <w:sz w:val="24"/>
          <w:szCs w:val="24"/>
        </w:rPr>
        <w:t xml:space="preserve">is to </w:t>
      </w:r>
      <w:r w:rsidR="00CF7304">
        <w:rPr>
          <w:rFonts w:ascii="Times New Roman" w:hAnsi="Times New Roman" w:cs="Times New Roman"/>
          <w:sz w:val="24"/>
          <w:szCs w:val="24"/>
        </w:rPr>
        <w:t>provide more</w:t>
      </w:r>
      <w:r>
        <w:rPr>
          <w:rFonts w:ascii="Times New Roman" w:hAnsi="Times New Roman" w:cs="Times New Roman"/>
          <w:sz w:val="24"/>
          <w:szCs w:val="24"/>
        </w:rPr>
        <w:t xml:space="preserve"> personalization and travel recommendation using </w:t>
      </w:r>
      <w:r w:rsidR="00CF7304">
        <w:rPr>
          <w:rFonts w:ascii="Times New Roman" w:hAnsi="Times New Roman" w:cs="Times New Roman"/>
          <w:sz w:val="24"/>
          <w:szCs w:val="24"/>
        </w:rPr>
        <w:t xml:space="preserve">data mining and analytics </w:t>
      </w:r>
      <w:r>
        <w:rPr>
          <w:rFonts w:ascii="Times New Roman" w:hAnsi="Times New Roman" w:cs="Times New Roman"/>
          <w:sz w:val="24"/>
          <w:szCs w:val="24"/>
        </w:rPr>
        <w:t>of travel preference</w:t>
      </w:r>
      <w:r w:rsidR="00CF7304">
        <w:rPr>
          <w:rFonts w:ascii="Times New Roman" w:hAnsi="Times New Roman" w:cs="Times New Roman"/>
          <w:sz w:val="24"/>
          <w:szCs w:val="24"/>
        </w:rPr>
        <w:t xml:space="preserve"> data</w:t>
      </w:r>
      <w:r>
        <w:rPr>
          <w:rFonts w:ascii="Times New Roman" w:hAnsi="Times New Roman" w:cs="Times New Roman"/>
          <w:sz w:val="24"/>
          <w:szCs w:val="24"/>
        </w:rPr>
        <w:t xml:space="preserve"> stored </w:t>
      </w:r>
      <w:r w:rsidR="00EE043C">
        <w:rPr>
          <w:rFonts w:ascii="Times New Roman" w:hAnsi="Times New Roman" w:cs="Times New Roman"/>
          <w:sz w:val="24"/>
          <w:szCs w:val="24"/>
        </w:rPr>
        <w:t>by users</w:t>
      </w:r>
      <w:r w:rsidR="00C56602">
        <w:rPr>
          <w:rFonts w:ascii="Times New Roman" w:hAnsi="Times New Roman" w:cs="Times New Roman"/>
          <w:sz w:val="24"/>
          <w:szCs w:val="24"/>
        </w:rPr>
        <w:t xml:space="preserve"> over time</w:t>
      </w:r>
      <w:r w:rsidR="004B21E6">
        <w:rPr>
          <w:rFonts w:ascii="Times New Roman" w:hAnsi="Times New Roman" w:cs="Times New Roman"/>
          <w:sz w:val="24"/>
          <w:szCs w:val="24"/>
        </w:rPr>
        <w:t xml:space="preserve"> </w:t>
      </w:r>
      <w:r w:rsidR="00511B5F">
        <w:rPr>
          <w:rFonts w:ascii="Times New Roman" w:hAnsi="Times New Roman" w:cs="Times New Roman"/>
          <w:sz w:val="24"/>
          <w:szCs w:val="24"/>
        </w:rPr>
        <w:t>that</w:t>
      </w:r>
      <w:r w:rsidR="004B21E6">
        <w:rPr>
          <w:rFonts w:ascii="Times New Roman" w:hAnsi="Times New Roman" w:cs="Times New Roman"/>
          <w:sz w:val="24"/>
          <w:szCs w:val="24"/>
        </w:rPr>
        <w:t xml:space="preserve"> will assist users to make travel decisions with great ease.</w:t>
      </w:r>
      <w:r w:rsidR="00CF7304">
        <w:rPr>
          <w:rFonts w:ascii="Times New Roman" w:hAnsi="Times New Roman" w:cs="Times New Roman"/>
          <w:sz w:val="24"/>
          <w:szCs w:val="24"/>
        </w:rPr>
        <w:t xml:space="preserve"> </w:t>
      </w:r>
    </w:p>
    <w:p w14:paraId="7D6930C9" w14:textId="77777777" w:rsidR="001058F6" w:rsidRDefault="001058F6">
      <w:pPr>
        <w:rPr>
          <w:rFonts w:ascii="Times New Roman" w:hAnsi="Times New Roman" w:cs="Times New Roman"/>
          <w:sz w:val="24"/>
          <w:szCs w:val="24"/>
        </w:rPr>
      </w:pPr>
      <w:r>
        <w:rPr>
          <w:rFonts w:ascii="Times New Roman" w:hAnsi="Times New Roman" w:cs="Times New Roman"/>
          <w:sz w:val="24"/>
          <w:szCs w:val="24"/>
        </w:rPr>
        <w:br w:type="page"/>
      </w:r>
    </w:p>
    <w:p w14:paraId="1074EDDD" w14:textId="77777777" w:rsidR="00FB5C2C" w:rsidRDefault="00FB5C2C" w:rsidP="001058F6">
      <w:pPr>
        <w:jc w:val="center"/>
        <w:rPr>
          <w:rFonts w:ascii="Times New Roman" w:hAnsi="Times New Roman" w:cs="Times New Roman"/>
          <w:b/>
          <w:sz w:val="24"/>
          <w:szCs w:val="24"/>
        </w:rPr>
      </w:pPr>
    </w:p>
    <w:p w14:paraId="7FB9C5D8" w14:textId="77777777" w:rsidR="00FB5C2C" w:rsidRDefault="00FB5C2C" w:rsidP="001058F6">
      <w:pPr>
        <w:jc w:val="center"/>
        <w:rPr>
          <w:rFonts w:ascii="Times New Roman" w:hAnsi="Times New Roman" w:cs="Times New Roman"/>
          <w:b/>
          <w:sz w:val="24"/>
          <w:szCs w:val="24"/>
        </w:rPr>
      </w:pPr>
    </w:p>
    <w:p w14:paraId="48DDF840" w14:textId="77777777" w:rsidR="00FB5C2C" w:rsidRDefault="00FB5C2C" w:rsidP="001058F6">
      <w:pPr>
        <w:jc w:val="center"/>
        <w:rPr>
          <w:rFonts w:ascii="Times New Roman" w:hAnsi="Times New Roman" w:cs="Times New Roman"/>
          <w:b/>
          <w:sz w:val="24"/>
          <w:szCs w:val="24"/>
        </w:rPr>
      </w:pPr>
    </w:p>
    <w:p w14:paraId="431BAF24" w14:textId="77777777" w:rsidR="00FB5C2C" w:rsidRDefault="00FB5C2C" w:rsidP="001058F6">
      <w:pPr>
        <w:jc w:val="center"/>
        <w:rPr>
          <w:rFonts w:ascii="Times New Roman" w:hAnsi="Times New Roman" w:cs="Times New Roman"/>
          <w:b/>
          <w:sz w:val="24"/>
          <w:szCs w:val="24"/>
        </w:rPr>
      </w:pPr>
    </w:p>
    <w:p w14:paraId="722F20E2" w14:textId="77777777" w:rsidR="00FB5C2C" w:rsidRDefault="00FB5C2C" w:rsidP="001058F6">
      <w:pPr>
        <w:jc w:val="center"/>
        <w:rPr>
          <w:rFonts w:ascii="Times New Roman" w:hAnsi="Times New Roman" w:cs="Times New Roman"/>
          <w:b/>
          <w:sz w:val="24"/>
          <w:szCs w:val="24"/>
        </w:rPr>
      </w:pPr>
    </w:p>
    <w:p w14:paraId="378D7F08" w14:textId="77777777" w:rsidR="00FB5C2C" w:rsidRDefault="00FB5C2C" w:rsidP="001058F6">
      <w:pPr>
        <w:jc w:val="center"/>
        <w:rPr>
          <w:rFonts w:ascii="Times New Roman" w:hAnsi="Times New Roman" w:cs="Times New Roman"/>
          <w:b/>
          <w:sz w:val="24"/>
          <w:szCs w:val="24"/>
        </w:rPr>
      </w:pPr>
    </w:p>
    <w:p w14:paraId="705D5033" w14:textId="77777777" w:rsidR="00FB5C2C" w:rsidRDefault="00FB5C2C" w:rsidP="001058F6">
      <w:pPr>
        <w:jc w:val="center"/>
        <w:rPr>
          <w:rFonts w:ascii="Times New Roman" w:hAnsi="Times New Roman" w:cs="Times New Roman"/>
          <w:b/>
          <w:sz w:val="24"/>
          <w:szCs w:val="24"/>
        </w:rPr>
      </w:pPr>
    </w:p>
    <w:p w14:paraId="4133F859" w14:textId="77777777" w:rsidR="00FB5C2C" w:rsidRDefault="00FB5C2C" w:rsidP="001058F6">
      <w:pPr>
        <w:jc w:val="center"/>
        <w:rPr>
          <w:rFonts w:ascii="Times New Roman" w:hAnsi="Times New Roman" w:cs="Times New Roman"/>
          <w:b/>
          <w:sz w:val="24"/>
          <w:szCs w:val="24"/>
        </w:rPr>
      </w:pPr>
    </w:p>
    <w:p w14:paraId="2B88BA8C" w14:textId="77777777" w:rsidR="00FB5C2C" w:rsidRDefault="00FB5C2C" w:rsidP="001058F6">
      <w:pPr>
        <w:jc w:val="center"/>
        <w:rPr>
          <w:rFonts w:ascii="Times New Roman" w:hAnsi="Times New Roman" w:cs="Times New Roman"/>
          <w:b/>
          <w:sz w:val="24"/>
          <w:szCs w:val="24"/>
        </w:rPr>
      </w:pPr>
    </w:p>
    <w:p w14:paraId="66A72E1C" w14:textId="77777777" w:rsidR="00FB5C2C" w:rsidRDefault="00FB5C2C" w:rsidP="001058F6">
      <w:pPr>
        <w:jc w:val="center"/>
        <w:rPr>
          <w:rFonts w:ascii="Times New Roman" w:hAnsi="Times New Roman" w:cs="Times New Roman"/>
          <w:b/>
          <w:sz w:val="24"/>
          <w:szCs w:val="24"/>
        </w:rPr>
      </w:pPr>
    </w:p>
    <w:p w14:paraId="04593306" w14:textId="77777777" w:rsidR="00FB5C2C" w:rsidRDefault="00FB5C2C" w:rsidP="001058F6">
      <w:pPr>
        <w:jc w:val="center"/>
        <w:rPr>
          <w:rFonts w:ascii="Times New Roman" w:hAnsi="Times New Roman" w:cs="Times New Roman"/>
          <w:b/>
          <w:sz w:val="24"/>
          <w:szCs w:val="24"/>
        </w:rPr>
      </w:pPr>
    </w:p>
    <w:p w14:paraId="6B907CE7" w14:textId="77777777" w:rsidR="00FB5C2C" w:rsidRDefault="00FB5C2C" w:rsidP="001058F6">
      <w:pPr>
        <w:jc w:val="center"/>
        <w:rPr>
          <w:rFonts w:ascii="Times New Roman" w:hAnsi="Times New Roman" w:cs="Times New Roman"/>
          <w:b/>
          <w:sz w:val="24"/>
          <w:szCs w:val="24"/>
        </w:rPr>
      </w:pPr>
    </w:p>
    <w:p w14:paraId="306CF806" w14:textId="77777777" w:rsidR="00FB5C2C" w:rsidRDefault="00FB5C2C" w:rsidP="001058F6">
      <w:pPr>
        <w:jc w:val="center"/>
        <w:rPr>
          <w:rFonts w:ascii="Times New Roman" w:hAnsi="Times New Roman" w:cs="Times New Roman"/>
          <w:b/>
          <w:sz w:val="24"/>
          <w:szCs w:val="24"/>
        </w:rPr>
      </w:pPr>
    </w:p>
    <w:p w14:paraId="2ADB1FA1" w14:textId="77777777" w:rsidR="00FB5C2C" w:rsidRDefault="00FB5C2C" w:rsidP="00FB5C2C">
      <w:pPr>
        <w:rPr>
          <w:rFonts w:ascii="Times New Roman" w:hAnsi="Times New Roman" w:cs="Times New Roman"/>
          <w:b/>
          <w:sz w:val="24"/>
          <w:szCs w:val="24"/>
        </w:rPr>
      </w:pPr>
    </w:p>
    <w:p w14:paraId="114673A5" w14:textId="77777777" w:rsidR="00FB5C2C" w:rsidRDefault="00FB5C2C" w:rsidP="00FB5C2C">
      <w:pPr>
        <w:rPr>
          <w:rFonts w:ascii="Times New Roman" w:hAnsi="Times New Roman" w:cs="Times New Roman"/>
          <w:b/>
          <w:sz w:val="24"/>
          <w:szCs w:val="24"/>
        </w:rPr>
      </w:pPr>
    </w:p>
    <w:p w14:paraId="572DDB5A" w14:textId="58584583" w:rsidR="00A55F73" w:rsidRDefault="00FB5C2C" w:rsidP="00FB5C2C">
      <w:pPr>
        <w:jc w:val="center"/>
        <w:rPr>
          <w:rFonts w:ascii="Times New Roman" w:hAnsi="Times New Roman" w:cs="Times New Roman"/>
          <w:b/>
          <w:sz w:val="24"/>
          <w:szCs w:val="24"/>
        </w:rPr>
      </w:pPr>
      <w:r w:rsidRPr="00FB5C2C">
        <w:rPr>
          <w:rFonts w:ascii="Times New Roman" w:hAnsi="Times New Roman" w:cs="Times New Roman"/>
          <w:b/>
          <w:sz w:val="24"/>
          <w:szCs w:val="24"/>
        </w:rPr>
        <w:t>APPENDICES</w:t>
      </w:r>
    </w:p>
    <w:p w14:paraId="4D6F981E" w14:textId="77777777" w:rsidR="00A55F73" w:rsidRDefault="00A55F73">
      <w:pPr>
        <w:rPr>
          <w:rFonts w:ascii="Times New Roman" w:hAnsi="Times New Roman" w:cs="Times New Roman"/>
          <w:b/>
          <w:sz w:val="24"/>
          <w:szCs w:val="24"/>
        </w:rPr>
      </w:pPr>
      <w:r>
        <w:rPr>
          <w:rFonts w:ascii="Times New Roman" w:hAnsi="Times New Roman" w:cs="Times New Roman"/>
          <w:b/>
          <w:sz w:val="24"/>
          <w:szCs w:val="24"/>
        </w:rPr>
        <w:br w:type="page"/>
      </w:r>
    </w:p>
    <w:p w14:paraId="11B7EEFE" w14:textId="3DC98CCC" w:rsidR="00DC2C93" w:rsidRDefault="00DC2C93" w:rsidP="00FB5C2C">
      <w:pPr>
        <w:jc w:val="center"/>
        <w:rPr>
          <w:rFonts w:ascii="Times New Roman" w:hAnsi="Times New Roman" w:cs="Times New Roman"/>
          <w:b/>
          <w:sz w:val="24"/>
          <w:szCs w:val="24"/>
        </w:rPr>
      </w:pPr>
    </w:p>
    <w:p w14:paraId="782B4E3D" w14:textId="6349EA8C" w:rsidR="00A55F73" w:rsidRDefault="00A55F73" w:rsidP="00FB5C2C">
      <w:pPr>
        <w:jc w:val="center"/>
        <w:rPr>
          <w:rFonts w:ascii="Times New Roman" w:hAnsi="Times New Roman" w:cs="Times New Roman"/>
          <w:b/>
          <w:sz w:val="24"/>
          <w:szCs w:val="24"/>
        </w:rPr>
      </w:pPr>
    </w:p>
    <w:p w14:paraId="2A9E4E29" w14:textId="66042E0C" w:rsidR="00A55F73" w:rsidRDefault="00A55F73" w:rsidP="00A55F73">
      <w:pPr>
        <w:rPr>
          <w:rFonts w:ascii="Times New Roman" w:hAnsi="Times New Roman" w:cs="Times New Roman"/>
          <w:b/>
          <w:sz w:val="24"/>
          <w:szCs w:val="24"/>
        </w:rPr>
      </w:pPr>
    </w:p>
    <w:p w14:paraId="49676BB5" w14:textId="3B0B4DAC" w:rsidR="00A55F73" w:rsidRDefault="00A55F73" w:rsidP="00A55F73">
      <w:pPr>
        <w:rPr>
          <w:rFonts w:ascii="Times New Roman" w:hAnsi="Times New Roman" w:cs="Times New Roman"/>
          <w:b/>
          <w:sz w:val="24"/>
          <w:szCs w:val="24"/>
        </w:rPr>
      </w:pPr>
    </w:p>
    <w:p w14:paraId="3BAF98A6" w14:textId="43E79A1C" w:rsidR="00A55F73" w:rsidRDefault="00A55F73" w:rsidP="00A55F73">
      <w:pPr>
        <w:rPr>
          <w:rFonts w:ascii="Times New Roman" w:hAnsi="Times New Roman" w:cs="Times New Roman"/>
          <w:b/>
          <w:sz w:val="24"/>
          <w:szCs w:val="24"/>
        </w:rPr>
      </w:pPr>
    </w:p>
    <w:p w14:paraId="270FFCD0" w14:textId="492821E2" w:rsidR="00A55F73" w:rsidRDefault="00A55F73" w:rsidP="00A55F73">
      <w:pPr>
        <w:rPr>
          <w:rFonts w:ascii="Times New Roman" w:hAnsi="Times New Roman" w:cs="Times New Roman"/>
          <w:b/>
          <w:sz w:val="24"/>
          <w:szCs w:val="24"/>
        </w:rPr>
      </w:pPr>
    </w:p>
    <w:p w14:paraId="23A8AF8C" w14:textId="4BBA8174" w:rsidR="00A55F73" w:rsidRDefault="00A55F73" w:rsidP="00A55F73">
      <w:pPr>
        <w:rPr>
          <w:rFonts w:ascii="Times New Roman" w:hAnsi="Times New Roman" w:cs="Times New Roman"/>
          <w:b/>
          <w:sz w:val="24"/>
          <w:szCs w:val="24"/>
        </w:rPr>
      </w:pPr>
    </w:p>
    <w:p w14:paraId="4D051A54" w14:textId="35AAD79D" w:rsidR="00A55F73" w:rsidRDefault="00A55F73" w:rsidP="00A55F73">
      <w:pPr>
        <w:rPr>
          <w:rFonts w:ascii="Times New Roman" w:hAnsi="Times New Roman" w:cs="Times New Roman"/>
          <w:b/>
          <w:sz w:val="24"/>
          <w:szCs w:val="24"/>
        </w:rPr>
      </w:pPr>
    </w:p>
    <w:p w14:paraId="761E6ACA" w14:textId="7980FA1F" w:rsidR="00A55F73" w:rsidRDefault="00A55F73" w:rsidP="00A55F73">
      <w:pPr>
        <w:rPr>
          <w:rFonts w:ascii="Times New Roman" w:hAnsi="Times New Roman" w:cs="Times New Roman"/>
          <w:b/>
          <w:sz w:val="24"/>
          <w:szCs w:val="24"/>
        </w:rPr>
      </w:pPr>
    </w:p>
    <w:p w14:paraId="640882B4" w14:textId="6C46A5A8" w:rsidR="00A55F73" w:rsidRDefault="00A55F73" w:rsidP="00A55F73">
      <w:pPr>
        <w:rPr>
          <w:rFonts w:ascii="Times New Roman" w:hAnsi="Times New Roman" w:cs="Times New Roman"/>
          <w:b/>
          <w:sz w:val="24"/>
          <w:szCs w:val="24"/>
        </w:rPr>
      </w:pPr>
    </w:p>
    <w:p w14:paraId="6D4E0AC0" w14:textId="2E3C8F62" w:rsidR="00A55F73" w:rsidRDefault="00A55F73" w:rsidP="00A55F73">
      <w:pPr>
        <w:rPr>
          <w:rFonts w:ascii="Times New Roman" w:hAnsi="Times New Roman" w:cs="Times New Roman"/>
          <w:b/>
          <w:sz w:val="24"/>
          <w:szCs w:val="24"/>
        </w:rPr>
      </w:pPr>
    </w:p>
    <w:p w14:paraId="645571CD" w14:textId="25285699" w:rsidR="00A55F73" w:rsidRDefault="00A55F73" w:rsidP="00A55F73">
      <w:pPr>
        <w:rPr>
          <w:rFonts w:ascii="Times New Roman" w:hAnsi="Times New Roman" w:cs="Times New Roman"/>
          <w:b/>
          <w:sz w:val="24"/>
          <w:szCs w:val="24"/>
        </w:rPr>
      </w:pPr>
    </w:p>
    <w:p w14:paraId="178EE834" w14:textId="102ACC14" w:rsidR="00A55F73" w:rsidRDefault="00A55F73" w:rsidP="00A55F73">
      <w:pPr>
        <w:rPr>
          <w:rFonts w:ascii="Times New Roman" w:hAnsi="Times New Roman" w:cs="Times New Roman"/>
          <w:b/>
          <w:sz w:val="24"/>
          <w:szCs w:val="24"/>
        </w:rPr>
      </w:pPr>
    </w:p>
    <w:p w14:paraId="54E3C59A" w14:textId="4DB55280" w:rsidR="00A55F73" w:rsidRDefault="00A55F73" w:rsidP="00A55F73">
      <w:pPr>
        <w:rPr>
          <w:rFonts w:ascii="Times New Roman" w:hAnsi="Times New Roman" w:cs="Times New Roman"/>
          <w:b/>
          <w:sz w:val="24"/>
          <w:szCs w:val="24"/>
        </w:rPr>
      </w:pPr>
    </w:p>
    <w:p w14:paraId="402AD017" w14:textId="230603DA" w:rsidR="00A55F73" w:rsidRDefault="00A55F73" w:rsidP="00A55F73">
      <w:pPr>
        <w:rPr>
          <w:rFonts w:ascii="Times New Roman" w:hAnsi="Times New Roman" w:cs="Times New Roman"/>
          <w:b/>
          <w:sz w:val="24"/>
          <w:szCs w:val="24"/>
        </w:rPr>
      </w:pPr>
    </w:p>
    <w:p w14:paraId="31F8E3D3" w14:textId="58286368" w:rsidR="003051BF" w:rsidRDefault="00A55F73" w:rsidP="00A55F73">
      <w:pPr>
        <w:jc w:val="center"/>
        <w:rPr>
          <w:rFonts w:ascii="Times New Roman" w:hAnsi="Times New Roman" w:cs="Times New Roman"/>
          <w:b/>
          <w:sz w:val="24"/>
          <w:szCs w:val="24"/>
        </w:rPr>
      </w:pPr>
      <w:r>
        <w:rPr>
          <w:rFonts w:ascii="Times New Roman" w:hAnsi="Times New Roman" w:cs="Times New Roman"/>
          <w:b/>
          <w:sz w:val="24"/>
          <w:szCs w:val="24"/>
        </w:rPr>
        <w:t>APPENDIX A</w:t>
      </w:r>
    </w:p>
    <w:p w14:paraId="1740FF9E" w14:textId="46C5EBEE" w:rsidR="00A55F73" w:rsidRDefault="00A55F73" w:rsidP="00A55F73">
      <w:pPr>
        <w:jc w:val="center"/>
        <w:rPr>
          <w:rFonts w:ascii="Times New Roman" w:hAnsi="Times New Roman" w:cs="Times New Roman"/>
          <w:b/>
          <w:sz w:val="24"/>
          <w:szCs w:val="24"/>
        </w:rPr>
      </w:pPr>
      <w:r>
        <w:rPr>
          <w:rFonts w:ascii="Times New Roman" w:hAnsi="Times New Roman" w:cs="Times New Roman"/>
          <w:b/>
          <w:sz w:val="24"/>
          <w:szCs w:val="24"/>
        </w:rPr>
        <w:t>NON-FUNCTIONAL REQUIREMENTS</w:t>
      </w:r>
    </w:p>
    <w:p w14:paraId="12776F57" w14:textId="6B22BBA0" w:rsidR="00A55F73" w:rsidRDefault="00A55F73" w:rsidP="00FB5C2C">
      <w:pPr>
        <w:jc w:val="center"/>
        <w:rPr>
          <w:rFonts w:ascii="Times New Roman" w:hAnsi="Times New Roman" w:cs="Times New Roman"/>
          <w:b/>
          <w:sz w:val="24"/>
          <w:szCs w:val="24"/>
        </w:rPr>
      </w:pPr>
    </w:p>
    <w:p w14:paraId="2E84D1BA" w14:textId="1DDA2E1B" w:rsidR="00A55F73" w:rsidRDefault="00A55F73" w:rsidP="00FB5C2C">
      <w:pPr>
        <w:jc w:val="center"/>
        <w:rPr>
          <w:rFonts w:ascii="Times New Roman" w:hAnsi="Times New Roman" w:cs="Times New Roman"/>
          <w:b/>
          <w:sz w:val="24"/>
          <w:szCs w:val="24"/>
        </w:rPr>
      </w:pPr>
    </w:p>
    <w:p w14:paraId="562773DC" w14:textId="508787C1" w:rsidR="00A55F73" w:rsidRDefault="00A55F73" w:rsidP="00FB5C2C">
      <w:pPr>
        <w:jc w:val="center"/>
        <w:rPr>
          <w:rFonts w:ascii="Times New Roman" w:hAnsi="Times New Roman" w:cs="Times New Roman"/>
          <w:b/>
          <w:sz w:val="24"/>
          <w:szCs w:val="24"/>
        </w:rPr>
      </w:pPr>
    </w:p>
    <w:p w14:paraId="7A6FC81C" w14:textId="77777777" w:rsidR="00A55F73" w:rsidRDefault="00A55F73" w:rsidP="00FB5C2C">
      <w:pPr>
        <w:jc w:val="center"/>
        <w:rPr>
          <w:rFonts w:ascii="Times New Roman" w:hAnsi="Times New Roman" w:cs="Times New Roman"/>
          <w:b/>
          <w:sz w:val="24"/>
          <w:szCs w:val="24"/>
        </w:rPr>
      </w:pPr>
    </w:p>
    <w:p w14:paraId="5D394581" w14:textId="1D4873F0" w:rsidR="00A55F73" w:rsidRDefault="00A55F73">
      <w:pPr>
        <w:rPr>
          <w:rFonts w:ascii="Times New Roman" w:hAnsi="Times New Roman" w:cs="Times New Roman"/>
          <w:b/>
          <w:sz w:val="24"/>
          <w:szCs w:val="24"/>
        </w:rPr>
      </w:pPr>
      <w:r>
        <w:rPr>
          <w:rFonts w:ascii="Times New Roman" w:hAnsi="Times New Roman" w:cs="Times New Roman"/>
          <w:b/>
          <w:sz w:val="24"/>
          <w:szCs w:val="24"/>
        </w:rPr>
        <w:br w:type="page"/>
      </w:r>
    </w:p>
    <w:tbl>
      <w:tblPr>
        <w:tblStyle w:val="GridTable4-Accent5"/>
        <w:tblW w:w="0" w:type="auto"/>
        <w:tblLook w:val="04A0" w:firstRow="1" w:lastRow="0" w:firstColumn="1" w:lastColumn="0" w:noHBand="0" w:noVBand="1"/>
      </w:tblPr>
      <w:tblGrid>
        <w:gridCol w:w="9016"/>
      </w:tblGrid>
      <w:tr w:rsidR="0026541A" w14:paraId="22A0DB51"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49E99FB6" w14:textId="7C8DD60B" w:rsidR="0026541A" w:rsidRPr="003A56A3" w:rsidRDefault="0026541A" w:rsidP="003A56A3">
            <w:pPr>
              <w:pStyle w:val="ListParagraph"/>
              <w:numPr>
                <w:ilvl w:val="0"/>
                <w:numId w:val="23"/>
              </w:numPr>
              <w:spacing w:line="480" w:lineRule="auto"/>
              <w:jc w:val="both"/>
              <w:rPr>
                <w:rFonts w:ascii="Times New Roman" w:hAnsi="Times New Roman" w:cs="Times New Roman"/>
                <w:color w:val="auto"/>
                <w:sz w:val="24"/>
                <w:szCs w:val="24"/>
              </w:rPr>
            </w:pPr>
            <w:r w:rsidRPr="00FB632A">
              <w:rPr>
                <w:rFonts w:ascii="Times New Roman" w:hAnsi="Times New Roman" w:cs="Times New Roman"/>
                <w:color w:val="auto"/>
                <w:sz w:val="24"/>
                <w:szCs w:val="24"/>
              </w:rPr>
              <w:lastRenderedPageBreak/>
              <w:t>Usability</w:t>
            </w:r>
          </w:p>
        </w:tc>
      </w:tr>
      <w:tr w:rsidR="0026541A" w14:paraId="7B726F63"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100A6FDF" w14:textId="77777777" w:rsidR="0026541A" w:rsidRPr="00367DC6" w:rsidRDefault="0026541A" w:rsidP="002F2049">
            <w:pPr>
              <w:pStyle w:val="ListParagraph"/>
              <w:numPr>
                <w:ilvl w:val="0"/>
                <w:numId w:val="21"/>
              </w:numPr>
              <w:jc w:val="both"/>
              <w:rPr>
                <w:rFonts w:ascii="Times New Roman" w:hAnsi="Times New Roman" w:cs="Times New Roman"/>
                <w:b w:val="0"/>
                <w:sz w:val="24"/>
                <w:szCs w:val="24"/>
              </w:rPr>
            </w:pPr>
            <w:r w:rsidRPr="00367DC6">
              <w:rPr>
                <w:rFonts w:ascii="Times New Roman" w:hAnsi="Times New Roman" w:cs="Times New Roman"/>
                <w:b w:val="0"/>
                <w:sz w:val="24"/>
                <w:szCs w:val="24"/>
              </w:rPr>
              <w:t>Application should be Americans with Disabilities Act (ADA) compliant.</w:t>
            </w:r>
          </w:p>
        </w:tc>
      </w:tr>
      <w:tr w:rsidR="0026541A" w14:paraId="4E085C3B" w14:textId="77777777" w:rsidTr="002F2049">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70281DB3" w14:textId="77777777" w:rsidR="0026541A" w:rsidRPr="00367DC6" w:rsidRDefault="0026541A" w:rsidP="002F2049">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First time users should be able to easily navigate through application and use all functionalities.</w:t>
            </w:r>
          </w:p>
        </w:tc>
      </w:tr>
      <w:tr w:rsidR="0026541A" w14:paraId="3D846612"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1C7152E" w14:textId="77777777" w:rsidR="0026541A" w:rsidRPr="00367DC6" w:rsidRDefault="0026541A" w:rsidP="002F2049">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Error messages should be correct and assist user in correcting required inputs</w:t>
            </w:r>
          </w:p>
        </w:tc>
      </w:tr>
      <w:tr w:rsidR="0026541A" w14:paraId="626FA811" w14:textId="77777777" w:rsidTr="002F2049">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1B4C8AA5" w14:textId="77777777" w:rsidR="0026541A" w:rsidRPr="00367DC6" w:rsidRDefault="0026541A" w:rsidP="002F2049">
            <w:pPr>
              <w:pStyle w:val="ListParagraph"/>
              <w:numPr>
                <w:ilvl w:val="0"/>
                <w:numId w:val="22"/>
              </w:numPr>
              <w:jc w:val="both"/>
              <w:rPr>
                <w:rFonts w:ascii="Times New Roman" w:hAnsi="Times New Roman" w:cs="Times New Roman"/>
                <w:b w:val="0"/>
                <w:sz w:val="24"/>
                <w:szCs w:val="24"/>
              </w:rPr>
            </w:pPr>
            <w:r w:rsidRPr="00367DC6">
              <w:rPr>
                <w:rFonts w:ascii="Times New Roman" w:hAnsi="Times New Roman" w:cs="Times New Roman"/>
                <w:b w:val="0"/>
                <w:sz w:val="24"/>
                <w:szCs w:val="24"/>
              </w:rPr>
              <w:t>30 users, 10 novice to computing (0-6 months experience), 10 intermediate (7 months - 2 years’ experience) and 10 experts (2+ years’ experience) are brought into the lab and all of them are introduced to the system. They are provided with certain tasks to perform with the system and their time to successfully perform the task is measured. It should be possible that each user requires less than 5 minutes to perform the task</w:t>
            </w:r>
          </w:p>
        </w:tc>
      </w:tr>
    </w:tbl>
    <w:p w14:paraId="708F82FE" w14:textId="77777777" w:rsidR="0026541A" w:rsidRDefault="0026541A" w:rsidP="0026541A">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26541A" w14:paraId="0FB6FA33"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14:paraId="4CA13CEA" w14:textId="77777777" w:rsidR="0026541A" w:rsidRPr="00E332E8" w:rsidRDefault="0026541A" w:rsidP="002F2049">
            <w:pPr>
              <w:pStyle w:val="ListParagraph"/>
              <w:numPr>
                <w:ilvl w:val="0"/>
                <w:numId w:val="23"/>
              </w:numPr>
              <w:jc w:val="both"/>
              <w:rPr>
                <w:rFonts w:ascii="Times New Roman" w:hAnsi="Times New Roman" w:cs="Times New Roman"/>
                <w:color w:val="auto"/>
                <w:sz w:val="24"/>
                <w:szCs w:val="24"/>
              </w:rPr>
            </w:pPr>
            <w:r w:rsidRPr="00E332E8">
              <w:rPr>
                <w:rFonts w:ascii="Times New Roman" w:hAnsi="Times New Roman" w:cs="Times New Roman"/>
                <w:color w:val="auto"/>
                <w:sz w:val="24"/>
                <w:szCs w:val="24"/>
              </w:rPr>
              <w:t>Interoperability</w:t>
            </w:r>
          </w:p>
          <w:p w14:paraId="60AAB38C" w14:textId="77777777" w:rsidR="0026541A" w:rsidRPr="006B3A06" w:rsidRDefault="0026541A" w:rsidP="002F2049">
            <w:pPr>
              <w:pStyle w:val="ListParagraph"/>
              <w:jc w:val="both"/>
              <w:rPr>
                <w:rFonts w:ascii="Times New Roman" w:hAnsi="Times New Roman" w:cs="Times New Roman"/>
                <w:sz w:val="24"/>
                <w:szCs w:val="24"/>
              </w:rPr>
            </w:pPr>
          </w:p>
        </w:tc>
      </w:tr>
      <w:tr w:rsidR="0026541A" w:rsidRPr="003574F6" w14:paraId="373FE09F"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14:paraId="68198CEA" w14:textId="76A940BE" w:rsidR="0026541A" w:rsidRPr="00911673" w:rsidRDefault="0026541A" w:rsidP="002F2049">
            <w:pPr>
              <w:pStyle w:val="ListParagraph"/>
              <w:numPr>
                <w:ilvl w:val="0"/>
                <w:numId w:val="21"/>
              </w:numPr>
              <w:jc w:val="both"/>
              <w:rPr>
                <w:rFonts w:ascii="Times New Roman" w:hAnsi="Times New Roman" w:cs="Times New Roman"/>
                <w:b w:val="0"/>
                <w:sz w:val="24"/>
                <w:szCs w:val="24"/>
              </w:rPr>
            </w:pPr>
            <w:r w:rsidRPr="003574F6">
              <w:rPr>
                <w:rFonts w:ascii="Times New Roman" w:hAnsi="Times New Roman" w:cs="Times New Roman"/>
                <w:b w:val="0"/>
                <w:sz w:val="24"/>
                <w:szCs w:val="24"/>
              </w:rPr>
              <w:t xml:space="preserve">Capability to exchange data via common set of exchange format </w:t>
            </w:r>
            <w:r w:rsidR="008A5519">
              <w:rPr>
                <w:rFonts w:ascii="Times New Roman" w:hAnsi="Times New Roman" w:cs="Times New Roman"/>
                <w:b w:val="0"/>
                <w:sz w:val="24"/>
                <w:szCs w:val="24"/>
              </w:rPr>
              <w:t>such as</w:t>
            </w:r>
            <w:r w:rsidRPr="003574F6">
              <w:rPr>
                <w:rFonts w:ascii="Times New Roman" w:hAnsi="Times New Roman" w:cs="Times New Roman"/>
                <w:b w:val="0"/>
                <w:sz w:val="24"/>
                <w:szCs w:val="24"/>
              </w:rPr>
              <w:t xml:space="preserve"> JSON, XML</w:t>
            </w:r>
            <w:r>
              <w:rPr>
                <w:rFonts w:ascii="Times New Roman" w:hAnsi="Times New Roman" w:cs="Times New Roman"/>
                <w:b w:val="0"/>
                <w:sz w:val="24"/>
                <w:szCs w:val="24"/>
              </w:rPr>
              <w:t>.</w:t>
            </w:r>
          </w:p>
        </w:tc>
      </w:tr>
      <w:tr w:rsidR="0026541A" w:rsidRPr="003574F6" w14:paraId="143B2CA5"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28991804" w14:textId="6A307A8A" w:rsidR="0026541A" w:rsidRPr="003574F6" w:rsidRDefault="0026541A" w:rsidP="00FB2321">
            <w:pPr>
              <w:pStyle w:val="ListParagraph"/>
              <w:numPr>
                <w:ilvl w:val="0"/>
                <w:numId w:val="22"/>
              </w:numPr>
              <w:jc w:val="both"/>
              <w:rPr>
                <w:rFonts w:ascii="Times New Roman" w:hAnsi="Times New Roman" w:cs="Times New Roman"/>
                <w:b w:val="0"/>
                <w:sz w:val="24"/>
                <w:szCs w:val="24"/>
              </w:rPr>
            </w:pPr>
            <w:r w:rsidRPr="003574F6">
              <w:rPr>
                <w:rFonts w:ascii="Times New Roman" w:hAnsi="Times New Roman" w:cs="Times New Roman"/>
                <w:b w:val="0"/>
                <w:sz w:val="24"/>
                <w:szCs w:val="24"/>
              </w:rPr>
              <w:t xml:space="preserve">Capability to send request and response using common protocols </w:t>
            </w:r>
            <w:r w:rsidR="00FB2321">
              <w:rPr>
                <w:rFonts w:ascii="Times New Roman" w:hAnsi="Times New Roman" w:cs="Times New Roman"/>
                <w:b w:val="0"/>
                <w:sz w:val="24"/>
                <w:szCs w:val="24"/>
              </w:rPr>
              <w:t>such as</w:t>
            </w:r>
            <w:r w:rsidRPr="003574F6">
              <w:rPr>
                <w:rFonts w:ascii="Times New Roman" w:hAnsi="Times New Roman" w:cs="Times New Roman"/>
                <w:b w:val="0"/>
                <w:sz w:val="24"/>
                <w:szCs w:val="24"/>
              </w:rPr>
              <w:t xml:space="preserve"> HTTP, SOAP and REST</w:t>
            </w:r>
            <w:r>
              <w:rPr>
                <w:rFonts w:ascii="Times New Roman" w:hAnsi="Times New Roman" w:cs="Times New Roman"/>
                <w:b w:val="0"/>
                <w:sz w:val="24"/>
                <w:szCs w:val="24"/>
              </w:rPr>
              <w:t>.</w:t>
            </w:r>
          </w:p>
        </w:tc>
      </w:tr>
    </w:tbl>
    <w:p w14:paraId="5AB6E1BE"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04F335FF"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4FF1B1A" w14:textId="77777777" w:rsidR="009F7434" w:rsidRPr="00C87B55" w:rsidRDefault="009F7434" w:rsidP="002F2049">
            <w:pPr>
              <w:pStyle w:val="ListParagraph"/>
              <w:numPr>
                <w:ilvl w:val="0"/>
                <w:numId w:val="23"/>
              </w:numPr>
              <w:jc w:val="both"/>
              <w:rPr>
                <w:rFonts w:ascii="Times New Roman" w:hAnsi="Times New Roman" w:cs="Times New Roman"/>
                <w:color w:val="auto"/>
                <w:sz w:val="24"/>
                <w:szCs w:val="24"/>
              </w:rPr>
            </w:pPr>
            <w:r w:rsidRPr="00C87B55">
              <w:rPr>
                <w:rFonts w:ascii="Times New Roman" w:hAnsi="Times New Roman" w:cs="Times New Roman"/>
                <w:color w:val="auto"/>
                <w:sz w:val="24"/>
                <w:szCs w:val="24"/>
              </w:rPr>
              <w:t>Maintainability</w:t>
            </w:r>
          </w:p>
          <w:p w14:paraId="39BF8F8F" w14:textId="77777777" w:rsidR="009F7434" w:rsidRPr="006B3A06" w:rsidRDefault="009F7434" w:rsidP="002F2049">
            <w:pPr>
              <w:pStyle w:val="ListParagraph"/>
              <w:jc w:val="both"/>
              <w:rPr>
                <w:rFonts w:ascii="Times New Roman" w:hAnsi="Times New Roman" w:cs="Times New Roman"/>
                <w:sz w:val="24"/>
                <w:szCs w:val="24"/>
              </w:rPr>
            </w:pPr>
          </w:p>
        </w:tc>
      </w:tr>
      <w:tr w:rsidR="009F7434" w14:paraId="3EA3CFE9"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016B3156" w14:textId="77777777" w:rsidR="009F7434" w:rsidRPr="00FC4B61" w:rsidRDefault="009F7434" w:rsidP="002F2049">
            <w:pPr>
              <w:pStyle w:val="ListParagraph"/>
              <w:numPr>
                <w:ilvl w:val="0"/>
                <w:numId w:val="21"/>
              </w:numPr>
              <w:jc w:val="both"/>
              <w:rPr>
                <w:rFonts w:ascii="Times New Roman" w:hAnsi="Times New Roman" w:cs="Times New Roman"/>
                <w:b w:val="0"/>
                <w:sz w:val="24"/>
                <w:szCs w:val="24"/>
              </w:rPr>
            </w:pPr>
            <w:commentRangeStart w:id="4"/>
            <w:r w:rsidRPr="00FC4B61">
              <w:rPr>
                <w:rFonts w:ascii="Times New Roman" w:hAnsi="Times New Roman" w:cs="Times New Roman"/>
                <w:b w:val="0"/>
                <w:sz w:val="24"/>
                <w:szCs w:val="24"/>
              </w:rPr>
              <w:t>Once the system is set to operate, it becomes necessary to ensure that all the major defects which can have impact on the operation should be identified and resolved within expected time</w:t>
            </w:r>
          </w:p>
          <w:tbl>
            <w:tblPr>
              <w:tblStyle w:val="TableGrid"/>
              <w:tblW w:w="0" w:type="auto"/>
              <w:tblInd w:w="720" w:type="dxa"/>
              <w:tblLook w:val="04A0" w:firstRow="1" w:lastRow="0" w:firstColumn="1" w:lastColumn="0" w:noHBand="0" w:noVBand="1"/>
            </w:tblPr>
            <w:tblGrid>
              <w:gridCol w:w="4022"/>
              <w:gridCol w:w="4048"/>
            </w:tblGrid>
            <w:tr w:rsidR="009F7434" w:rsidRPr="00FC4B61" w14:paraId="0D98C780" w14:textId="77777777" w:rsidTr="002F2049">
              <w:tc>
                <w:tcPr>
                  <w:tcW w:w="4508" w:type="dxa"/>
                </w:tcPr>
                <w:p w14:paraId="08505E7A"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Defect Severity</w:t>
                  </w:r>
                </w:p>
              </w:tc>
              <w:tc>
                <w:tcPr>
                  <w:tcW w:w="4508" w:type="dxa"/>
                </w:tcPr>
                <w:p w14:paraId="0E452493"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Maximum time for resolution</w:t>
                  </w:r>
                </w:p>
              </w:tc>
            </w:tr>
            <w:tr w:rsidR="009F7434" w:rsidRPr="00FC4B61" w14:paraId="065F3210" w14:textId="77777777" w:rsidTr="002F2049">
              <w:tc>
                <w:tcPr>
                  <w:tcW w:w="4508" w:type="dxa"/>
                </w:tcPr>
                <w:p w14:paraId="392A3C26"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High</w:t>
                  </w:r>
                </w:p>
              </w:tc>
              <w:tc>
                <w:tcPr>
                  <w:tcW w:w="4508" w:type="dxa"/>
                </w:tcPr>
                <w:p w14:paraId="24525A4E"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3 – 5 days</w:t>
                  </w:r>
                </w:p>
              </w:tc>
            </w:tr>
            <w:tr w:rsidR="009F7434" w:rsidRPr="00FC4B61" w14:paraId="54E5451B" w14:textId="77777777" w:rsidTr="002F2049">
              <w:tc>
                <w:tcPr>
                  <w:tcW w:w="4508" w:type="dxa"/>
                </w:tcPr>
                <w:p w14:paraId="0D104D7B"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Medium</w:t>
                  </w:r>
                </w:p>
              </w:tc>
              <w:tc>
                <w:tcPr>
                  <w:tcW w:w="4508" w:type="dxa"/>
                </w:tcPr>
                <w:p w14:paraId="45792DF7"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24 hours</w:t>
                  </w:r>
                </w:p>
              </w:tc>
            </w:tr>
            <w:tr w:rsidR="009F7434" w:rsidRPr="00FC4B61" w14:paraId="637423DD" w14:textId="77777777" w:rsidTr="002F2049">
              <w:tc>
                <w:tcPr>
                  <w:tcW w:w="4508" w:type="dxa"/>
                </w:tcPr>
                <w:p w14:paraId="7A98F79E"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Low</w:t>
                  </w:r>
                </w:p>
              </w:tc>
              <w:tc>
                <w:tcPr>
                  <w:tcW w:w="4508" w:type="dxa"/>
                </w:tcPr>
                <w:p w14:paraId="59606E4B" w14:textId="77777777" w:rsidR="009F7434" w:rsidRPr="00FC4B61" w:rsidRDefault="009F7434" w:rsidP="002F2049">
                  <w:pPr>
                    <w:pStyle w:val="ListParagraph"/>
                    <w:ind w:left="0"/>
                    <w:jc w:val="both"/>
                    <w:rPr>
                      <w:rFonts w:ascii="Times New Roman" w:hAnsi="Times New Roman" w:cs="Times New Roman"/>
                      <w:sz w:val="24"/>
                      <w:szCs w:val="24"/>
                    </w:rPr>
                  </w:pPr>
                  <w:r w:rsidRPr="00FC4B61">
                    <w:rPr>
                      <w:rFonts w:ascii="Times New Roman" w:hAnsi="Times New Roman" w:cs="Times New Roman"/>
                      <w:sz w:val="24"/>
                      <w:szCs w:val="24"/>
                    </w:rPr>
                    <w:t>4 hours</w:t>
                  </w:r>
                </w:p>
              </w:tc>
            </w:tr>
          </w:tbl>
          <w:commentRangeEnd w:id="4"/>
          <w:p w14:paraId="7990AF59" w14:textId="77777777" w:rsidR="009F7434" w:rsidRPr="00FC4B61" w:rsidRDefault="004712F0" w:rsidP="002F2049">
            <w:pPr>
              <w:pStyle w:val="ListParagraph"/>
              <w:jc w:val="both"/>
              <w:rPr>
                <w:rFonts w:ascii="Times New Roman" w:hAnsi="Times New Roman" w:cs="Times New Roman"/>
                <w:b w:val="0"/>
                <w:sz w:val="24"/>
                <w:szCs w:val="24"/>
              </w:rPr>
            </w:pPr>
            <w:r w:rsidRPr="00FC4B61">
              <w:rPr>
                <w:rStyle w:val="CommentReference"/>
                <w:b w:val="0"/>
                <w:bCs w:val="0"/>
              </w:rPr>
              <w:commentReference w:id="4"/>
            </w:r>
          </w:p>
        </w:tc>
      </w:tr>
      <w:tr w:rsidR="009F7434" w14:paraId="201977B5"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2D6BEABF" w14:textId="77777777" w:rsidR="009F7434" w:rsidRPr="00806A9C" w:rsidRDefault="009F7434" w:rsidP="002F2049">
            <w:pPr>
              <w:pStyle w:val="ListParagraph"/>
              <w:numPr>
                <w:ilvl w:val="0"/>
                <w:numId w:val="22"/>
              </w:numPr>
              <w:jc w:val="both"/>
              <w:rPr>
                <w:rFonts w:ascii="Times New Roman" w:hAnsi="Times New Roman" w:cs="Times New Roman"/>
                <w:b w:val="0"/>
                <w:sz w:val="24"/>
                <w:szCs w:val="24"/>
              </w:rPr>
            </w:pPr>
            <w:r w:rsidRPr="00806A9C">
              <w:rPr>
                <w:rFonts w:ascii="Times New Roman" w:hAnsi="Times New Roman" w:cs="Times New Roman"/>
                <w:b w:val="0"/>
                <w:sz w:val="24"/>
                <w:szCs w:val="24"/>
              </w:rPr>
              <w:t>Server start-up delay time should be less than or equal to 5 minutes.</w:t>
            </w:r>
          </w:p>
        </w:tc>
      </w:tr>
      <w:tr w:rsidR="009F7434" w14:paraId="2D28AE8E"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0C1217D3" w14:textId="77777777" w:rsidR="009F7434" w:rsidRPr="00806A9C" w:rsidRDefault="009F7434" w:rsidP="002F2049">
            <w:pPr>
              <w:pStyle w:val="ListParagraph"/>
              <w:numPr>
                <w:ilvl w:val="0"/>
                <w:numId w:val="22"/>
              </w:numPr>
              <w:jc w:val="both"/>
              <w:rPr>
                <w:rFonts w:ascii="Times New Roman" w:hAnsi="Times New Roman" w:cs="Times New Roman"/>
                <w:b w:val="0"/>
                <w:sz w:val="24"/>
                <w:szCs w:val="24"/>
              </w:rPr>
            </w:pPr>
            <w:r w:rsidRPr="00806A9C">
              <w:rPr>
                <w:rFonts w:ascii="Times New Roman" w:hAnsi="Times New Roman" w:cs="Times New Roman"/>
                <w:b w:val="0"/>
                <w:sz w:val="24"/>
                <w:szCs w:val="24"/>
              </w:rPr>
              <w:t>Application Code should be modularised with LOC less than 500 lines in a single file</w:t>
            </w:r>
          </w:p>
        </w:tc>
      </w:tr>
    </w:tbl>
    <w:p w14:paraId="0CBD3A35"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26C1E9A7"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26EB4B5" w14:textId="77777777" w:rsidR="009F7434" w:rsidRPr="006A5095" w:rsidRDefault="009F7434" w:rsidP="002F2049">
            <w:pPr>
              <w:pStyle w:val="ListParagraph"/>
              <w:numPr>
                <w:ilvl w:val="0"/>
                <w:numId w:val="23"/>
              </w:numPr>
              <w:jc w:val="both"/>
              <w:rPr>
                <w:rFonts w:ascii="Times New Roman" w:hAnsi="Times New Roman" w:cs="Times New Roman"/>
                <w:color w:val="auto"/>
                <w:sz w:val="24"/>
                <w:szCs w:val="24"/>
              </w:rPr>
            </w:pPr>
            <w:r w:rsidRPr="006A5095">
              <w:rPr>
                <w:rFonts w:ascii="Times New Roman" w:hAnsi="Times New Roman" w:cs="Times New Roman"/>
                <w:color w:val="auto"/>
                <w:sz w:val="24"/>
                <w:szCs w:val="24"/>
              </w:rPr>
              <w:t>Portability</w:t>
            </w:r>
          </w:p>
          <w:p w14:paraId="7C175918" w14:textId="77777777" w:rsidR="009F7434" w:rsidRPr="006B3A06" w:rsidRDefault="009F7434" w:rsidP="002F2049">
            <w:pPr>
              <w:pStyle w:val="ListParagraph"/>
              <w:jc w:val="both"/>
              <w:rPr>
                <w:rFonts w:ascii="Times New Roman" w:hAnsi="Times New Roman" w:cs="Times New Roman"/>
                <w:sz w:val="24"/>
                <w:szCs w:val="24"/>
              </w:rPr>
            </w:pPr>
          </w:p>
        </w:tc>
      </w:tr>
      <w:tr w:rsidR="009F7434" w14:paraId="63EA3995"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782D6FED" w14:textId="484307E9" w:rsidR="009F7434" w:rsidRPr="0037391B" w:rsidRDefault="009F7434" w:rsidP="002F2049">
            <w:pPr>
              <w:pStyle w:val="ListParagraph"/>
              <w:numPr>
                <w:ilvl w:val="0"/>
                <w:numId w:val="22"/>
              </w:numPr>
              <w:jc w:val="both"/>
              <w:rPr>
                <w:rFonts w:ascii="Times New Roman" w:hAnsi="Times New Roman" w:cs="Times New Roman"/>
                <w:b w:val="0"/>
                <w:sz w:val="24"/>
                <w:szCs w:val="24"/>
              </w:rPr>
            </w:pPr>
            <w:r w:rsidRPr="0037391B">
              <w:rPr>
                <w:rFonts w:ascii="Times New Roman" w:hAnsi="Times New Roman" w:cs="Times New Roman"/>
                <w:b w:val="0"/>
                <w:sz w:val="24"/>
                <w:szCs w:val="24"/>
              </w:rPr>
              <w:t xml:space="preserve">Application should run on all major Operating system </w:t>
            </w:r>
            <w:r w:rsidR="00673FEB">
              <w:rPr>
                <w:rFonts w:ascii="Times New Roman" w:hAnsi="Times New Roman" w:cs="Times New Roman"/>
                <w:b w:val="0"/>
                <w:sz w:val="24"/>
                <w:szCs w:val="24"/>
              </w:rPr>
              <w:t>such as</w:t>
            </w:r>
            <w:r w:rsidRPr="0037391B">
              <w:rPr>
                <w:rFonts w:ascii="Times New Roman" w:hAnsi="Times New Roman" w:cs="Times New Roman"/>
                <w:b w:val="0"/>
                <w:sz w:val="24"/>
                <w:szCs w:val="24"/>
              </w:rPr>
              <w:t xml:space="preserve"> Windows, Linux, UNIX and IOS. </w:t>
            </w:r>
          </w:p>
          <w:p w14:paraId="022BC326" w14:textId="77777777" w:rsidR="009F7434" w:rsidRPr="0037391B" w:rsidRDefault="009F7434" w:rsidP="002F2049">
            <w:pPr>
              <w:jc w:val="both"/>
              <w:rPr>
                <w:rFonts w:ascii="Times New Roman" w:hAnsi="Times New Roman" w:cs="Times New Roman"/>
                <w:b w:val="0"/>
                <w:sz w:val="24"/>
                <w:szCs w:val="24"/>
              </w:rPr>
            </w:pPr>
          </w:p>
        </w:tc>
      </w:tr>
      <w:tr w:rsidR="009F7434" w14:paraId="17103C59"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2BAFEC7D" w14:textId="77777777" w:rsidR="009F7434" w:rsidRPr="0037391B" w:rsidRDefault="009F7434" w:rsidP="002F2049">
            <w:pPr>
              <w:pStyle w:val="ListParagraph"/>
              <w:numPr>
                <w:ilvl w:val="0"/>
                <w:numId w:val="22"/>
              </w:numPr>
              <w:jc w:val="both"/>
              <w:rPr>
                <w:rFonts w:ascii="Times New Roman" w:hAnsi="Times New Roman" w:cs="Times New Roman"/>
                <w:b w:val="0"/>
                <w:sz w:val="24"/>
                <w:szCs w:val="24"/>
              </w:rPr>
            </w:pPr>
            <w:r w:rsidRPr="0037391B">
              <w:rPr>
                <w:rFonts w:ascii="Times New Roman" w:hAnsi="Times New Roman" w:cs="Times New Roman"/>
                <w:b w:val="0"/>
                <w:sz w:val="24"/>
                <w:szCs w:val="24"/>
              </w:rPr>
              <w:t>Application should function as expected in Desktop computer, Tablet and Mobile of all display size</w:t>
            </w:r>
          </w:p>
        </w:tc>
      </w:tr>
    </w:tbl>
    <w:p w14:paraId="64E7DA00" w14:textId="384370B0"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140CAC00"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2DA330A1" w14:textId="77777777" w:rsidR="009F7434" w:rsidRPr="00F505C6" w:rsidRDefault="009F7434" w:rsidP="002F2049">
            <w:pPr>
              <w:pStyle w:val="ListParagraph"/>
              <w:numPr>
                <w:ilvl w:val="0"/>
                <w:numId w:val="23"/>
              </w:numPr>
              <w:jc w:val="both"/>
              <w:rPr>
                <w:rFonts w:ascii="Times New Roman" w:hAnsi="Times New Roman" w:cs="Times New Roman"/>
                <w:color w:val="auto"/>
                <w:sz w:val="24"/>
                <w:szCs w:val="24"/>
              </w:rPr>
            </w:pPr>
            <w:r w:rsidRPr="00F505C6">
              <w:rPr>
                <w:rFonts w:ascii="Times New Roman" w:hAnsi="Times New Roman" w:cs="Times New Roman"/>
                <w:color w:val="auto"/>
                <w:sz w:val="24"/>
                <w:szCs w:val="24"/>
              </w:rPr>
              <w:t>Instalability</w:t>
            </w:r>
          </w:p>
          <w:p w14:paraId="688D6947" w14:textId="77777777" w:rsidR="009F7434" w:rsidRPr="006B3A06" w:rsidRDefault="009F7434" w:rsidP="002F2049">
            <w:pPr>
              <w:pStyle w:val="ListParagraph"/>
              <w:jc w:val="both"/>
              <w:rPr>
                <w:rFonts w:ascii="Times New Roman" w:hAnsi="Times New Roman" w:cs="Times New Roman"/>
                <w:sz w:val="24"/>
                <w:szCs w:val="24"/>
              </w:rPr>
            </w:pPr>
          </w:p>
        </w:tc>
      </w:tr>
      <w:tr w:rsidR="009F7434" w14:paraId="5944221C"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452F425C" w14:textId="77777777" w:rsidR="009F7434" w:rsidRPr="003B4886" w:rsidRDefault="009F7434" w:rsidP="002F2049">
            <w:pPr>
              <w:pStyle w:val="ListParagraph"/>
              <w:numPr>
                <w:ilvl w:val="0"/>
                <w:numId w:val="22"/>
              </w:numPr>
              <w:jc w:val="both"/>
              <w:rPr>
                <w:rFonts w:ascii="Times New Roman" w:hAnsi="Times New Roman" w:cs="Times New Roman"/>
                <w:b w:val="0"/>
                <w:sz w:val="24"/>
                <w:szCs w:val="24"/>
              </w:rPr>
            </w:pPr>
            <w:r w:rsidRPr="003B4886">
              <w:rPr>
                <w:rFonts w:ascii="Times New Roman" w:hAnsi="Times New Roman" w:cs="Times New Roman"/>
                <w:b w:val="0"/>
                <w:sz w:val="24"/>
                <w:szCs w:val="24"/>
              </w:rPr>
              <w:lastRenderedPageBreak/>
              <w:t xml:space="preserve">New installation of complete application architecture should be done in 3 days which involves database setup, data migration, application/webserver server setup, code deployment. </w:t>
            </w:r>
          </w:p>
          <w:p w14:paraId="41118C67" w14:textId="77777777" w:rsidR="009F7434" w:rsidRPr="003B4886" w:rsidRDefault="009F7434" w:rsidP="002F2049">
            <w:pPr>
              <w:jc w:val="both"/>
              <w:rPr>
                <w:rFonts w:ascii="Times New Roman" w:hAnsi="Times New Roman" w:cs="Times New Roman"/>
                <w:b w:val="0"/>
                <w:sz w:val="24"/>
                <w:szCs w:val="24"/>
              </w:rPr>
            </w:pPr>
          </w:p>
        </w:tc>
      </w:tr>
    </w:tbl>
    <w:p w14:paraId="25DD6C15"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4ED0F215"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A882849" w14:textId="77777777" w:rsidR="009F7434" w:rsidRPr="00F505C6" w:rsidRDefault="009F7434" w:rsidP="002F2049">
            <w:pPr>
              <w:pStyle w:val="ListParagraph"/>
              <w:numPr>
                <w:ilvl w:val="0"/>
                <w:numId w:val="23"/>
              </w:numPr>
              <w:jc w:val="both"/>
              <w:rPr>
                <w:rFonts w:ascii="Times New Roman" w:hAnsi="Times New Roman" w:cs="Times New Roman"/>
                <w:color w:val="auto"/>
                <w:sz w:val="24"/>
                <w:szCs w:val="24"/>
              </w:rPr>
            </w:pPr>
            <w:r w:rsidRPr="00F505C6">
              <w:rPr>
                <w:rFonts w:ascii="Times New Roman" w:hAnsi="Times New Roman" w:cs="Times New Roman"/>
                <w:color w:val="auto"/>
                <w:sz w:val="24"/>
                <w:szCs w:val="24"/>
              </w:rPr>
              <w:t>Performance</w:t>
            </w:r>
          </w:p>
          <w:p w14:paraId="147E5D60" w14:textId="77777777" w:rsidR="009F7434" w:rsidRPr="006B3A06" w:rsidRDefault="009F7434" w:rsidP="002F2049">
            <w:pPr>
              <w:pStyle w:val="ListParagraph"/>
              <w:jc w:val="both"/>
              <w:rPr>
                <w:rFonts w:ascii="Times New Roman" w:hAnsi="Times New Roman" w:cs="Times New Roman"/>
                <w:sz w:val="24"/>
                <w:szCs w:val="24"/>
              </w:rPr>
            </w:pPr>
          </w:p>
        </w:tc>
      </w:tr>
      <w:tr w:rsidR="009F7434" w14:paraId="16743B0D"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40E3F109" w14:textId="77777777" w:rsidR="009F7434" w:rsidRPr="00F1195C" w:rsidRDefault="009F7434" w:rsidP="002F2049">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 xml:space="preserve">Load time of web pages should be less than or equal to 4 seconds. </w:t>
            </w:r>
          </w:p>
          <w:p w14:paraId="03A2C535" w14:textId="77777777" w:rsidR="009F7434" w:rsidRPr="00F1195C" w:rsidRDefault="009F7434" w:rsidP="002F2049">
            <w:pPr>
              <w:jc w:val="both"/>
              <w:rPr>
                <w:rFonts w:ascii="Times New Roman" w:hAnsi="Times New Roman" w:cs="Times New Roman"/>
                <w:b w:val="0"/>
                <w:sz w:val="24"/>
                <w:szCs w:val="24"/>
              </w:rPr>
            </w:pPr>
          </w:p>
        </w:tc>
      </w:tr>
      <w:tr w:rsidR="009F7434" w14:paraId="15CA29F0"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040A2F6D" w14:textId="77777777" w:rsidR="009F7434" w:rsidRPr="00F1195C" w:rsidRDefault="009F7434" w:rsidP="002F2049">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Application should be handle to manage load of 100 users at a particular moment.</w:t>
            </w:r>
          </w:p>
        </w:tc>
      </w:tr>
      <w:tr w:rsidR="009F7434" w14:paraId="12DD957C"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07B79EA7" w14:textId="77777777" w:rsidR="009F7434" w:rsidRPr="00F1195C" w:rsidRDefault="009F7434" w:rsidP="002F2049">
            <w:pPr>
              <w:pStyle w:val="ListParagraph"/>
              <w:numPr>
                <w:ilvl w:val="0"/>
                <w:numId w:val="22"/>
              </w:numPr>
              <w:jc w:val="both"/>
              <w:rPr>
                <w:rFonts w:ascii="Times New Roman" w:hAnsi="Times New Roman" w:cs="Times New Roman"/>
                <w:b w:val="0"/>
                <w:sz w:val="24"/>
                <w:szCs w:val="24"/>
              </w:rPr>
            </w:pPr>
            <w:r w:rsidRPr="00F1195C">
              <w:rPr>
                <w:rFonts w:ascii="Times New Roman" w:hAnsi="Times New Roman" w:cs="Times New Roman"/>
                <w:b w:val="0"/>
                <w:sz w:val="24"/>
                <w:szCs w:val="24"/>
              </w:rPr>
              <w:t>Response time of any function should not exceed 2 minutes</w:t>
            </w:r>
          </w:p>
          <w:p w14:paraId="2A4E2491" w14:textId="77777777" w:rsidR="009F7434" w:rsidRPr="00F1195C" w:rsidRDefault="009F7434" w:rsidP="002F2049">
            <w:pPr>
              <w:pStyle w:val="ListParagraph"/>
              <w:jc w:val="both"/>
              <w:rPr>
                <w:rFonts w:ascii="Times New Roman" w:hAnsi="Times New Roman" w:cs="Times New Roman"/>
                <w:b w:val="0"/>
                <w:sz w:val="24"/>
                <w:szCs w:val="24"/>
              </w:rPr>
            </w:pPr>
          </w:p>
        </w:tc>
      </w:tr>
    </w:tbl>
    <w:p w14:paraId="2FE6404A" w14:textId="77777777" w:rsidR="009F7434" w:rsidRDefault="009F7434" w:rsidP="009F7434">
      <w:pPr>
        <w:rPr>
          <w:rFonts w:ascii="Times New Roman" w:hAnsi="Times New Roman" w:cs="Times New Roman"/>
          <w:b/>
          <w:sz w:val="24"/>
          <w:szCs w:val="24"/>
        </w:rPr>
      </w:pPr>
    </w:p>
    <w:p w14:paraId="2F3D12AD"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3A6115E8"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5024EBD" w14:textId="77777777" w:rsidR="009F7434" w:rsidRPr="00B8456C" w:rsidRDefault="009F7434" w:rsidP="002F2049">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t>Security</w:t>
            </w:r>
          </w:p>
          <w:p w14:paraId="549384F9" w14:textId="77777777" w:rsidR="009F7434" w:rsidRPr="00C466B9" w:rsidRDefault="009F7434" w:rsidP="002F2049">
            <w:pPr>
              <w:pStyle w:val="ListParagraph"/>
              <w:jc w:val="both"/>
              <w:rPr>
                <w:rFonts w:ascii="Times New Roman" w:hAnsi="Times New Roman" w:cs="Times New Roman"/>
                <w:sz w:val="24"/>
                <w:szCs w:val="24"/>
              </w:rPr>
            </w:pPr>
          </w:p>
        </w:tc>
      </w:tr>
      <w:tr w:rsidR="009F7434" w14:paraId="70FF1C5F"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99229C4" w14:textId="77777777" w:rsidR="009F7434" w:rsidRPr="00B31086" w:rsidRDefault="009F7434" w:rsidP="002F2049">
            <w:pPr>
              <w:pStyle w:val="ListParagraph"/>
              <w:numPr>
                <w:ilvl w:val="0"/>
                <w:numId w:val="22"/>
              </w:numPr>
              <w:jc w:val="both"/>
              <w:rPr>
                <w:rFonts w:ascii="Times New Roman" w:hAnsi="Times New Roman" w:cs="Times New Roman"/>
                <w:b w:val="0"/>
                <w:sz w:val="24"/>
                <w:szCs w:val="24"/>
              </w:rPr>
            </w:pPr>
            <w:r w:rsidRPr="00B31086">
              <w:rPr>
                <w:rFonts w:ascii="Times New Roman" w:hAnsi="Times New Roman" w:cs="Times New Roman"/>
                <w:b w:val="0"/>
                <w:sz w:val="24"/>
                <w:szCs w:val="24"/>
              </w:rPr>
              <w:t xml:space="preserve">Application should maintain Confidentiality, Integrity and Authentication assurance to users. </w:t>
            </w:r>
          </w:p>
          <w:p w14:paraId="37591ECB" w14:textId="77777777" w:rsidR="009F7434" w:rsidRPr="00B31086" w:rsidRDefault="009F7434" w:rsidP="002F2049">
            <w:pPr>
              <w:jc w:val="both"/>
              <w:rPr>
                <w:rFonts w:ascii="Times New Roman" w:hAnsi="Times New Roman" w:cs="Times New Roman"/>
                <w:b w:val="0"/>
                <w:sz w:val="24"/>
                <w:szCs w:val="24"/>
              </w:rPr>
            </w:pPr>
          </w:p>
        </w:tc>
      </w:tr>
    </w:tbl>
    <w:p w14:paraId="05F0656C"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05ABE04C"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726F8BEA" w14:textId="77777777" w:rsidR="009F7434" w:rsidRPr="00B8456C" w:rsidRDefault="009F7434" w:rsidP="002F2049">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t>Documentation</w:t>
            </w:r>
          </w:p>
          <w:p w14:paraId="3C578C3D" w14:textId="77777777" w:rsidR="009F7434" w:rsidRPr="00C466B9" w:rsidRDefault="009F7434" w:rsidP="002F2049">
            <w:pPr>
              <w:pStyle w:val="ListParagraph"/>
              <w:jc w:val="both"/>
              <w:rPr>
                <w:rFonts w:ascii="Times New Roman" w:hAnsi="Times New Roman" w:cs="Times New Roman"/>
                <w:sz w:val="24"/>
                <w:szCs w:val="24"/>
              </w:rPr>
            </w:pPr>
          </w:p>
        </w:tc>
      </w:tr>
      <w:tr w:rsidR="009F7434" w14:paraId="77E2CEA1"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2DC878CF" w14:textId="77777777" w:rsidR="009F7434" w:rsidRPr="004D75F5" w:rsidRDefault="009F7434" w:rsidP="002F2049">
            <w:pPr>
              <w:pStyle w:val="ListParagraph"/>
              <w:numPr>
                <w:ilvl w:val="0"/>
                <w:numId w:val="22"/>
              </w:numPr>
              <w:jc w:val="both"/>
              <w:rPr>
                <w:rFonts w:ascii="Times New Roman" w:hAnsi="Times New Roman" w:cs="Times New Roman"/>
                <w:b w:val="0"/>
                <w:sz w:val="24"/>
                <w:szCs w:val="24"/>
              </w:rPr>
            </w:pPr>
            <w:r w:rsidRPr="004D75F5">
              <w:rPr>
                <w:rFonts w:ascii="Times New Roman" w:eastAsia="Times New Roman" w:hAnsi="Times New Roman" w:cs="Times New Roman"/>
                <w:b w:val="0"/>
                <w:sz w:val="24"/>
                <w:szCs w:val="24"/>
              </w:rPr>
              <w:t>User manual and system specifications documentations will be provided to application maintenance team</w:t>
            </w:r>
            <w:r w:rsidRPr="004D75F5">
              <w:rPr>
                <w:rFonts w:ascii="Times New Roman" w:hAnsi="Times New Roman" w:cs="Times New Roman"/>
                <w:b w:val="0"/>
                <w:sz w:val="24"/>
                <w:szCs w:val="24"/>
              </w:rPr>
              <w:t xml:space="preserve">. </w:t>
            </w:r>
          </w:p>
          <w:p w14:paraId="7ECF75B0" w14:textId="77777777" w:rsidR="009F7434" w:rsidRPr="004D75F5" w:rsidRDefault="009F7434" w:rsidP="002F2049">
            <w:pPr>
              <w:jc w:val="both"/>
              <w:rPr>
                <w:rFonts w:ascii="Times New Roman" w:hAnsi="Times New Roman" w:cs="Times New Roman"/>
                <w:b w:val="0"/>
                <w:sz w:val="24"/>
                <w:szCs w:val="24"/>
              </w:rPr>
            </w:pPr>
          </w:p>
        </w:tc>
      </w:tr>
      <w:tr w:rsidR="009F7434" w14:paraId="7F8D3F16"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531DF3B1" w14:textId="77777777" w:rsidR="009F7434" w:rsidRPr="004D75F5" w:rsidRDefault="009F7434" w:rsidP="002F2049">
            <w:pPr>
              <w:pStyle w:val="ListParagraph"/>
              <w:numPr>
                <w:ilvl w:val="0"/>
                <w:numId w:val="22"/>
              </w:numPr>
              <w:jc w:val="both"/>
              <w:rPr>
                <w:rFonts w:ascii="Times New Roman" w:hAnsi="Times New Roman" w:cs="Times New Roman"/>
                <w:b w:val="0"/>
                <w:sz w:val="24"/>
                <w:szCs w:val="24"/>
              </w:rPr>
            </w:pPr>
            <w:r w:rsidRPr="004D75F5">
              <w:rPr>
                <w:rFonts w:ascii="Times New Roman" w:eastAsia="Times New Roman" w:hAnsi="Times New Roman" w:cs="Times New Roman"/>
                <w:b w:val="0"/>
                <w:sz w:val="24"/>
                <w:szCs w:val="24"/>
              </w:rPr>
              <w:t>20 hours of training will be provided to the team members</w:t>
            </w:r>
            <w:r w:rsidRPr="004D75F5">
              <w:rPr>
                <w:rFonts w:ascii="Times New Roman" w:hAnsi="Times New Roman" w:cs="Times New Roman"/>
                <w:b w:val="0"/>
                <w:sz w:val="24"/>
                <w:szCs w:val="24"/>
              </w:rPr>
              <w:t>.</w:t>
            </w:r>
          </w:p>
          <w:p w14:paraId="3F1ABB39" w14:textId="77777777" w:rsidR="009F7434" w:rsidRPr="004D75F5" w:rsidRDefault="009F7434" w:rsidP="002F2049">
            <w:pPr>
              <w:jc w:val="both"/>
              <w:rPr>
                <w:rFonts w:ascii="Times New Roman" w:hAnsi="Times New Roman" w:cs="Times New Roman"/>
                <w:b w:val="0"/>
                <w:sz w:val="24"/>
                <w:szCs w:val="24"/>
              </w:rPr>
            </w:pPr>
          </w:p>
        </w:tc>
      </w:tr>
    </w:tbl>
    <w:p w14:paraId="68BA36D6" w14:textId="77777777" w:rsidR="009F7434" w:rsidRDefault="009F7434" w:rsidP="009F7434">
      <w:pPr>
        <w:rPr>
          <w:rFonts w:ascii="Times New Roman" w:hAnsi="Times New Roman" w:cs="Times New Roman"/>
          <w:b/>
          <w:sz w:val="24"/>
          <w:szCs w:val="24"/>
        </w:rPr>
      </w:pPr>
    </w:p>
    <w:tbl>
      <w:tblPr>
        <w:tblStyle w:val="GridTable4-Accent5"/>
        <w:tblW w:w="0" w:type="auto"/>
        <w:tblLook w:val="04A0" w:firstRow="1" w:lastRow="0" w:firstColumn="1" w:lastColumn="0" w:noHBand="0" w:noVBand="1"/>
      </w:tblPr>
      <w:tblGrid>
        <w:gridCol w:w="9016"/>
      </w:tblGrid>
      <w:tr w:rsidR="009F7434" w14:paraId="53939626" w14:textId="77777777" w:rsidTr="002F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4AD695B8" w14:textId="77777777" w:rsidR="009F7434" w:rsidRPr="00B8456C" w:rsidRDefault="009F7434" w:rsidP="002F2049">
            <w:pPr>
              <w:pStyle w:val="ListParagraph"/>
              <w:numPr>
                <w:ilvl w:val="0"/>
                <w:numId w:val="23"/>
              </w:numPr>
              <w:jc w:val="both"/>
              <w:rPr>
                <w:rFonts w:ascii="Times New Roman" w:hAnsi="Times New Roman" w:cs="Times New Roman"/>
                <w:color w:val="auto"/>
                <w:sz w:val="24"/>
                <w:szCs w:val="24"/>
              </w:rPr>
            </w:pPr>
            <w:r w:rsidRPr="00B8456C">
              <w:rPr>
                <w:rFonts w:ascii="Times New Roman" w:hAnsi="Times New Roman" w:cs="Times New Roman"/>
                <w:color w:val="auto"/>
                <w:sz w:val="24"/>
                <w:szCs w:val="24"/>
              </w:rPr>
              <w:t>Scalability</w:t>
            </w:r>
          </w:p>
          <w:p w14:paraId="253A95DA" w14:textId="77777777" w:rsidR="009F7434" w:rsidRDefault="009F7434" w:rsidP="002F2049">
            <w:pPr>
              <w:jc w:val="both"/>
              <w:rPr>
                <w:rFonts w:ascii="Times New Roman" w:hAnsi="Times New Roman" w:cs="Times New Roman"/>
                <w:sz w:val="24"/>
                <w:szCs w:val="24"/>
              </w:rPr>
            </w:pPr>
          </w:p>
        </w:tc>
      </w:tr>
      <w:tr w:rsidR="009F7434" w14:paraId="5BFF16CA" w14:textId="77777777" w:rsidTr="002F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FF4145B" w14:textId="77777777" w:rsidR="009F7434" w:rsidRPr="00281312" w:rsidRDefault="009F7434" w:rsidP="002F2049">
            <w:pPr>
              <w:pStyle w:val="ListParagraph"/>
              <w:numPr>
                <w:ilvl w:val="0"/>
                <w:numId w:val="22"/>
              </w:numPr>
              <w:jc w:val="both"/>
              <w:rPr>
                <w:rFonts w:ascii="Times New Roman" w:hAnsi="Times New Roman" w:cs="Times New Roman"/>
                <w:b w:val="0"/>
                <w:sz w:val="24"/>
                <w:szCs w:val="24"/>
              </w:rPr>
            </w:pPr>
            <w:r w:rsidRPr="00281312">
              <w:rPr>
                <w:rFonts w:ascii="Times New Roman" w:hAnsi="Times New Roman" w:cs="Times New Roman"/>
                <w:b w:val="0"/>
                <w:sz w:val="24"/>
                <w:szCs w:val="24"/>
              </w:rPr>
              <w:t xml:space="preserve">The scalable system should be able to handle 30% more users with addition of each server into the existing architecture. </w:t>
            </w:r>
          </w:p>
          <w:p w14:paraId="31BDDE1F" w14:textId="77777777" w:rsidR="009F7434" w:rsidRPr="00281312" w:rsidRDefault="009F7434" w:rsidP="002F2049">
            <w:pPr>
              <w:jc w:val="both"/>
              <w:rPr>
                <w:rFonts w:ascii="Times New Roman" w:hAnsi="Times New Roman" w:cs="Times New Roman"/>
                <w:b w:val="0"/>
                <w:sz w:val="24"/>
                <w:szCs w:val="24"/>
              </w:rPr>
            </w:pPr>
          </w:p>
        </w:tc>
      </w:tr>
      <w:tr w:rsidR="009F7434" w14:paraId="4DA36E61" w14:textId="77777777" w:rsidTr="002F2049">
        <w:tc>
          <w:tcPr>
            <w:cnfStyle w:val="001000000000" w:firstRow="0" w:lastRow="0" w:firstColumn="1" w:lastColumn="0" w:oddVBand="0" w:evenVBand="0" w:oddHBand="0" w:evenHBand="0" w:firstRowFirstColumn="0" w:firstRowLastColumn="0" w:lastRowFirstColumn="0" w:lastRowLastColumn="0"/>
            <w:tcW w:w="9016" w:type="dxa"/>
          </w:tcPr>
          <w:p w14:paraId="641A20D1" w14:textId="77777777" w:rsidR="009F7434" w:rsidRPr="00281312" w:rsidRDefault="009F7434" w:rsidP="002F2049">
            <w:pPr>
              <w:pStyle w:val="ListParagraph"/>
              <w:numPr>
                <w:ilvl w:val="0"/>
                <w:numId w:val="22"/>
              </w:numPr>
              <w:jc w:val="both"/>
              <w:rPr>
                <w:rFonts w:ascii="Times New Roman" w:hAnsi="Times New Roman" w:cs="Times New Roman"/>
                <w:b w:val="0"/>
                <w:sz w:val="24"/>
                <w:szCs w:val="24"/>
              </w:rPr>
            </w:pPr>
            <w:r w:rsidRPr="00281312">
              <w:rPr>
                <w:rFonts w:ascii="Times New Roman" w:hAnsi="Times New Roman" w:cs="Times New Roman"/>
                <w:b w:val="0"/>
                <w:sz w:val="24"/>
                <w:szCs w:val="24"/>
              </w:rPr>
              <w:t>Using parallel programming and multiple CPU's will decrease response time by 20%.</w:t>
            </w:r>
          </w:p>
          <w:p w14:paraId="5969DF2C" w14:textId="77777777" w:rsidR="009F7434" w:rsidRPr="00281312" w:rsidRDefault="009F7434" w:rsidP="002F2049">
            <w:pPr>
              <w:jc w:val="both"/>
              <w:rPr>
                <w:rFonts w:ascii="Times New Roman" w:hAnsi="Times New Roman" w:cs="Times New Roman"/>
                <w:b w:val="0"/>
                <w:sz w:val="24"/>
                <w:szCs w:val="24"/>
              </w:rPr>
            </w:pPr>
          </w:p>
        </w:tc>
      </w:tr>
    </w:tbl>
    <w:p w14:paraId="5389B0AA" w14:textId="77777777" w:rsidR="009F7434" w:rsidRDefault="009F7434" w:rsidP="009F7434">
      <w:pPr>
        <w:rPr>
          <w:rFonts w:ascii="Times New Roman" w:hAnsi="Times New Roman" w:cs="Times New Roman"/>
          <w:b/>
          <w:sz w:val="24"/>
          <w:szCs w:val="24"/>
        </w:rPr>
      </w:pPr>
    </w:p>
    <w:p w14:paraId="1F3B76AD" w14:textId="77777777" w:rsidR="007E7E6A" w:rsidRDefault="007E7E6A">
      <w:pPr>
        <w:rPr>
          <w:rFonts w:ascii="Times New Roman" w:hAnsi="Times New Roman" w:cs="Times New Roman"/>
          <w:b/>
          <w:sz w:val="24"/>
          <w:szCs w:val="24"/>
        </w:rPr>
      </w:pPr>
      <w:r>
        <w:rPr>
          <w:rFonts w:ascii="Times New Roman" w:hAnsi="Times New Roman" w:cs="Times New Roman"/>
          <w:b/>
          <w:sz w:val="24"/>
          <w:szCs w:val="24"/>
        </w:rPr>
        <w:br w:type="page"/>
      </w:r>
    </w:p>
    <w:p w14:paraId="1B16FFD3" w14:textId="77777777" w:rsidR="00BE60B4" w:rsidRDefault="00BE60B4">
      <w:pPr>
        <w:rPr>
          <w:rFonts w:ascii="Times New Roman" w:hAnsi="Times New Roman" w:cs="Times New Roman"/>
          <w:b/>
          <w:sz w:val="24"/>
          <w:szCs w:val="24"/>
        </w:rPr>
      </w:pPr>
    </w:p>
    <w:p w14:paraId="62B65C67" w14:textId="77777777" w:rsidR="00BE60B4" w:rsidRDefault="00BE60B4">
      <w:pPr>
        <w:rPr>
          <w:rFonts w:ascii="Times New Roman" w:hAnsi="Times New Roman" w:cs="Times New Roman"/>
          <w:b/>
          <w:sz w:val="24"/>
          <w:szCs w:val="24"/>
        </w:rPr>
      </w:pPr>
    </w:p>
    <w:p w14:paraId="5265F12F" w14:textId="77777777" w:rsidR="00BE60B4" w:rsidRDefault="00BE60B4">
      <w:pPr>
        <w:rPr>
          <w:rFonts w:ascii="Times New Roman" w:hAnsi="Times New Roman" w:cs="Times New Roman"/>
          <w:b/>
          <w:sz w:val="24"/>
          <w:szCs w:val="24"/>
        </w:rPr>
      </w:pPr>
    </w:p>
    <w:p w14:paraId="665CA6AE" w14:textId="77777777" w:rsidR="00BE60B4" w:rsidRDefault="00BE60B4">
      <w:pPr>
        <w:rPr>
          <w:rFonts w:ascii="Times New Roman" w:hAnsi="Times New Roman" w:cs="Times New Roman"/>
          <w:b/>
          <w:sz w:val="24"/>
          <w:szCs w:val="24"/>
        </w:rPr>
      </w:pPr>
    </w:p>
    <w:p w14:paraId="6D01DB64" w14:textId="77777777" w:rsidR="00BE60B4" w:rsidRDefault="00BE60B4">
      <w:pPr>
        <w:rPr>
          <w:rFonts w:ascii="Times New Roman" w:hAnsi="Times New Roman" w:cs="Times New Roman"/>
          <w:b/>
          <w:sz w:val="24"/>
          <w:szCs w:val="24"/>
        </w:rPr>
      </w:pPr>
    </w:p>
    <w:p w14:paraId="3527E1FB" w14:textId="77777777" w:rsidR="00BE60B4" w:rsidRDefault="00BE60B4">
      <w:pPr>
        <w:rPr>
          <w:rFonts w:ascii="Times New Roman" w:hAnsi="Times New Roman" w:cs="Times New Roman"/>
          <w:b/>
          <w:sz w:val="24"/>
          <w:szCs w:val="24"/>
        </w:rPr>
      </w:pPr>
    </w:p>
    <w:p w14:paraId="68ABB959" w14:textId="77777777" w:rsidR="00BE60B4" w:rsidRDefault="00BE60B4">
      <w:pPr>
        <w:rPr>
          <w:rFonts w:ascii="Times New Roman" w:hAnsi="Times New Roman" w:cs="Times New Roman"/>
          <w:b/>
          <w:sz w:val="24"/>
          <w:szCs w:val="24"/>
        </w:rPr>
      </w:pPr>
    </w:p>
    <w:p w14:paraId="2E79AB91" w14:textId="77777777" w:rsidR="00BE60B4" w:rsidRDefault="00BE60B4">
      <w:pPr>
        <w:rPr>
          <w:rFonts w:ascii="Times New Roman" w:hAnsi="Times New Roman" w:cs="Times New Roman"/>
          <w:b/>
          <w:sz w:val="24"/>
          <w:szCs w:val="24"/>
        </w:rPr>
      </w:pPr>
    </w:p>
    <w:p w14:paraId="52AF6BD4" w14:textId="77777777" w:rsidR="00BE60B4" w:rsidRDefault="00BE60B4">
      <w:pPr>
        <w:rPr>
          <w:rFonts w:ascii="Times New Roman" w:hAnsi="Times New Roman" w:cs="Times New Roman"/>
          <w:b/>
          <w:sz w:val="24"/>
          <w:szCs w:val="24"/>
        </w:rPr>
      </w:pPr>
    </w:p>
    <w:p w14:paraId="6A241C4D" w14:textId="77777777" w:rsidR="00BE60B4" w:rsidRDefault="00BE60B4">
      <w:pPr>
        <w:rPr>
          <w:rFonts w:ascii="Times New Roman" w:hAnsi="Times New Roman" w:cs="Times New Roman"/>
          <w:b/>
          <w:sz w:val="24"/>
          <w:szCs w:val="24"/>
        </w:rPr>
      </w:pPr>
    </w:p>
    <w:p w14:paraId="54A44587" w14:textId="77777777" w:rsidR="00BE60B4" w:rsidRDefault="00BE60B4">
      <w:pPr>
        <w:rPr>
          <w:rFonts w:ascii="Times New Roman" w:hAnsi="Times New Roman" w:cs="Times New Roman"/>
          <w:b/>
          <w:sz w:val="24"/>
          <w:szCs w:val="24"/>
        </w:rPr>
      </w:pPr>
    </w:p>
    <w:p w14:paraId="0CBA08CE" w14:textId="77777777" w:rsidR="00BE60B4" w:rsidRDefault="00BE60B4">
      <w:pPr>
        <w:rPr>
          <w:rFonts w:ascii="Times New Roman" w:hAnsi="Times New Roman" w:cs="Times New Roman"/>
          <w:b/>
          <w:sz w:val="24"/>
          <w:szCs w:val="24"/>
        </w:rPr>
      </w:pPr>
    </w:p>
    <w:p w14:paraId="61092EDE" w14:textId="77777777" w:rsidR="00BE60B4" w:rsidRDefault="00BE60B4">
      <w:pPr>
        <w:rPr>
          <w:rFonts w:ascii="Times New Roman" w:hAnsi="Times New Roman" w:cs="Times New Roman"/>
          <w:b/>
          <w:sz w:val="24"/>
          <w:szCs w:val="24"/>
        </w:rPr>
      </w:pPr>
    </w:p>
    <w:p w14:paraId="1B3F194F" w14:textId="77777777" w:rsidR="00BE60B4" w:rsidRDefault="00BE60B4">
      <w:pPr>
        <w:rPr>
          <w:rFonts w:ascii="Times New Roman" w:hAnsi="Times New Roman" w:cs="Times New Roman"/>
          <w:b/>
          <w:sz w:val="24"/>
          <w:szCs w:val="24"/>
        </w:rPr>
      </w:pPr>
    </w:p>
    <w:p w14:paraId="60D406D0" w14:textId="77777777" w:rsidR="00BE60B4" w:rsidRDefault="00BE60B4">
      <w:pPr>
        <w:rPr>
          <w:rFonts w:ascii="Times New Roman" w:hAnsi="Times New Roman" w:cs="Times New Roman"/>
          <w:b/>
          <w:sz w:val="24"/>
          <w:szCs w:val="24"/>
        </w:rPr>
      </w:pPr>
    </w:p>
    <w:p w14:paraId="04E01179" w14:textId="484D8429" w:rsidR="00171504" w:rsidRDefault="00BE60B4" w:rsidP="00BE60B4">
      <w:pPr>
        <w:jc w:val="center"/>
        <w:rPr>
          <w:rFonts w:ascii="Times New Roman" w:hAnsi="Times New Roman" w:cs="Times New Roman"/>
          <w:b/>
          <w:sz w:val="24"/>
          <w:szCs w:val="24"/>
        </w:rPr>
      </w:pPr>
      <w:r>
        <w:rPr>
          <w:rFonts w:ascii="Times New Roman" w:hAnsi="Times New Roman" w:cs="Times New Roman"/>
          <w:b/>
          <w:sz w:val="24"/>
          <w:szCs w:val="24"/>
        </w:rPr>
        <w:t>APPENDIX B</w:t>
      </w:r>
    </w:p>
    <w:p w14:paraId="7324DDEB" w14:textId="02CB8DB4" w:rsidR="00BE60B4" w:rsidRDefault="00BE60B4" w:rsidP="00BE60B4">
      <w:pPr>
        <w:jc w:val="center"/>
        <w:rPr>
          <w:rFonts w:ascii="Times New Roman" w:hAnsi="Times New Roman" w:cs="Times New Roman"/>
          <w:b/>
          <w:sz w:val="24"/>
          <w:szCs w:val="24"/>
        </w:rPr>
      </w:pPr>
      <w:r>
        <w:rPr>
          <w:rFonts w:ascii="Times New Roman" w:hAnsi="Times New Roman" w:cs="Times New Roman"/>
          <w:b/>
          <w:sz w:val="24"/>
          <w:szCs w:val="24"/>
        </w:rPr>
        <w:t>USE CASE MODELS</w:t>
      </w:r>
    </w:p>
    <w:p w14:paraId="5607E27E" w14:textId="77777777" w:rsidR="00BE60B4" w:rsidRDefault="00BE60B4">
      <w:pPr>
        <w:rPr>
          <w:rFonts w:ascii="Times New Roman" w:hAnsi="Times New Roman" w:cs="Times New Roman"/>
          <w:b/>
          <w:sz w:val="24"/>
          <w:szCs w:val="24"/>
        </w:rPr>
      </w:pPr>
      <w:r>
        <w:rPr>
          <w:rFonts w:ascii="Times New Roman" w:hAnsi="Times New Roman" w:cs="Times New Roman"/>
          <w:b/>
          <w:sz w:val="24"/>
          <w:szCs w:val="24"/>
        </w:rPr>
        <w:br w:type="page"/>
      </w:r>
    </w:p>
    <w:p w14:paraId="5242AA69" w14:textId="5D8C1F00" w:rsidR="00593C68" w:rsidRDefault="00593C68" w:rsidP="00D56331">
      <w:pPr>
        <w:rPr>
          <w:rFonts w:ascii="Times New Roman" w:hAnsi="Times New Roman" w:cs="Times New Roman"/>
          <w:b/>
          <w:sz w:val="24"/>
          <w:szCs w:val="24"/>
        </w:rPr>
      </w:pPr>
      <w:commentRangeStart w:id="5"/>
      <w:r>
        <w:rPr>
          <w:rFonts w:ascii="Times New Roman" w:hAnsi="Times New Roman" w:cs="Times New Roman"/>
          <w:b/>
          <w:sz w:val="24"/>
          <w:szCs w:val="24"/>
        </w:rPr>
        <w:lastRenderedPageBreak/>
        <w:t>TABLE 1</w:t>
      </w:r>
      <w:commentRangeEnd w:id="5"/>
      <w:r w:rsidR="00ED3A87">
        <w:rPr>
          <w:rFonts w:ascii="Times New Roman" w:hAnsi="Times New Roman" w:cs="Times New Roman"/>
          <w:b/>
          <w:sz w:val="24"/>
          <w:szCs w:val="24"/>
        </w:rPr>
        <w:t>.</w:t>
      </w:r>
      <w:r w:rsidR="004712F0">
        <w:rPr>
          <w:rStyle w:val="CommentReference"/>
        </w:rPr>
        <w:commentReference w:id="5"/>
      </w:r>
      <w:r w:rsidR="00E31ED3">
        <w:rPr>
          <w:rFonts w:ascii="Times New Roman" w:hAnsi="Times New Roman" w:cs="Times New Roman"/>
          <w:b/>
          <w:sz w:val="24"/>
          <w:szCs w:val="24"/>
        </w:rPr>
        <w:t xml:space="preserve"> </w:t>
      </w:r>
      <w:r w:rsidR="00DE1ACF" w:rsidRPr="00DE1ACF">
        <w:rPr>
          <w:rFonts w:ascii="Times New Roman" w:hAnsi="Times New Roman" w:cs="Times New Roman"/>
          <w:b/>
          <w:sz w:val="24"/>
          <w:szCs w:val="24"/>
        </w:rPr>
        <w:t>New User Registration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593C68" w:rsidRPr="00496B3A" w14:paraId="56F78E49"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906133" w14:textId="77134DB8" w:rsidR="00593C68" w:rsidRPr="00496B3A" w:rsidRDefault="00953BC7" w:rsidP="00953BC7">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593C68"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EDC04F" w14:textId="69069C77" w:rsidR="00593C68" w:rsidRPr="00736191" w:rsidRDefault="00593C68" w:rsidP="00736191">
            <w:pPr>
              <w:spacing w:after="0" w:line="240" w:lineRule="auto"/>
              <w:jc w:val="both"/>
              <w:rPr>
                <w:rFonts w:ascii="Times New Roman" w:eastAsia="Times New Roman" w:hAnsi="Times New Roman" w:cs="Times New Roman"/>
                <w:sz w:val="24"/>
                <w:szCs w:val="24"/>
              </w:rPr>
            </w:pPr>
            <w:r w:rsidRPr="00736191">
              <w:rPr>
                <w:rFonts w:ascii="Times New Roman" w:eastAsia="Times New Roman" w:hAnsi="Times New Roman" w:cs="Times New Roman"/>
                <w:sz w:val="24"/>
                <w:szCs w:val="24"/>
              </w:rPr>
              <w:t xml:space="preserve">New </w:t>
            </w:r>
            <w:r w:rsidR="00D618E5" w:rsidRPr="00736191">
              <w:rPr>
                <w:rFonts w:ascii="Times New Roman" w:eastAsia="Times New Roman" w:hAnsi="Times New Roman" w:cs="Times New Roman"/>
                <w:sz w:val="24"/>
                <w:szCs w:val="24"/>
              </w:rPr>
              <w:t>user</w:t>
            </w:r>
            <w:r w:rsidRPr="00736191">
              <w:rPr>
                <w:rFonts w:ascii="Times New Roman" w:eastAsia="Times New Roman" w:hAnsi="Times New Roman" w:cs="Times New Roman"/>
                <w:sz w:val="24"/>
                <w:szCs w:val="24"/>
              </w:rPr>
              <w:t xml:space="preserve"> registration </w:t>
            </w:r>
          </w:p>
        </w:tc>
      </w:tr>
      <w:tr w:rsidR="00593C68" w:rsidRPr="00496B3A" w14:paraId="30049EF2"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1A5C76" w14:textId="77777777"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01D1" w14:textId="667BA77F" w:rsidR="00593C68" w:rsidRPr="00496B3A" w:rsidRDefault="00576D95" w:rsidP="0073619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593C68" w:rsidRPr="00496B3A" w14:paraId="2ED42824"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5272AC" w14:textId="72EEEC67" w:rsidR="00593C68" w:rsidRPr="00496B3A" w:rsidRDefault="00593C68" w:rsidP="00736191">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w:t>
            </w:r>
            <w:r w:rsidR="00736191">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05F246" w14:textId="30BDA429" w:rsidR="00593C68" w:rsidRPr="00496B3A" w:rsidRDefault="00E6424E" w:rsidP="00E6424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593C68" w:rsidRPr="00496B3A">
              <w:rPr>
                <w:rFonts w:ascii="Times New Roman" w:eastAsia="Times New Roman" w:hAnsi="Times New Roman" w:cs="Times New Roman"/>
                <w:sz w:val="24"/>
                <w:szCs w:val="24"/>
              </w:rPr>
              <w:t>The application is running.</w:t>
            </w:r>
          </w:p>
          <w:p w14:paraId="792C2D56" w14:textId="16E5010E" w:rsidR="00593C68" w:rsidRPr="00496B3A" w:rsidRDefault="00E6424E" w:rsidP="00E6424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93C68" w:rsidRPr="00496B3A">
              <w:rPr>
                <w:rFonts w:ascii="Times New Roman" w:eastAsia="Times New Roman" w:hAnsi="Times New Roman" w:cs="Times New Roman"/>
                <w:sz w:val="24"/>
                <w:szCs w:val="24"/>
              </w:rPr>
              <w:t xml:space="preserve">Database connection </w:t>
            </w:r>
            <w:r w:rsidR="0056637E">
              <w:rPr>
                <w:rFonts w:ascii="Times New Roman" w:eastAsia="Times New Roman" w:hAnsi="Times New Roman" w:cs="Times New Roman"/>
                <w:sz w:val="24"/>
                <w:szCs w:val="24"/>
              </w:rPr>
              <w:t xml:space="preserve">is </w:t>
            </w:r>
            <w:r w:rsidR="00593C68" w:rsidRPr="00496B3A">
              <w:rPr>
                <w:rFonts w:ascii="Times New Roman" w:eastAsia="Times New Roman" w:hAnsi="Times New Roman" w:cs="Times New Roman"/>
                <w:sz w:val="24"/>
                <w:szCs w:val="24"/>
              </w:rPr>
              <w:t xml:space="preserve">established. </w:t>
            </w:r>
          </w:p>
        </w:tc>
      </w:tr>
      <w:tr w:rsidR="00593C68" w:rsidRPr="00496B3A" w14:paraId="356842BF" w14:textId="77777777" w:rsidTr="007F0F06">
        <w:trPr>
          <w:trHeight w:val="2071"/>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14B623" w14:textId="77777777"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84847B" w14:textId="2E9A9081" w:rsidR="00E66D24" w:rsidRDefault="00C86407"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0F3461">
              <w:rPr>
                <w:rFonts w:ascii="Times New Roman" w:eastAsia="Times New Roman" w:hAnsi="Times New Roman" w:cs="Times New Roman"/>
                <w:sz w:val="24"/>
                <w:szCs w:val="24"/>
              </w:rPr>
              <w:t>User</w:t>
            </w:r>
            <w:r w:rsidR="00D31B19">
              <w:rPr>
                <w:rFonts w:ascii="Times New Roman" w:eastAsia="Times New Roman" w:hAnsi="Times New Roman" w:cs="Times New Roman"/>
                <w:sz w:val="24"/>
                <w:szCs w:val="24"/>
              </w:rPr>
              <w:t xml:space="preserve"> clicks on “</w:t>
            </w:r>
            <w:r w:rsidR="00927411">
              <w:rPr>
                <w:rFonts w:ascii="Times New Roman" w:eastAsia="Times New Roman" w:hAnsi="Times New Roman" w:cs="Times New Roman"/>
                <w:sz w:val="24"/>
                <w:szCs w:val="24"/>
              </w:rPr>
              <w:t>Login to explore</w:t>
            </w:r>
            <w:r w:rsidR="00D31B19">
              <w:rPr>
                <w:rFonts w:ascii="Times New Roman" w:eastAsia="Times New Roman" w:hAnsi="Times New Roman" w:cs="Times New Roman"/>
                <w:sz w:val="24"/>
                <w:szCs w:val="24"/>
              </w:rPr>
              <w:t>”</w:t>
            </w:r>
            <w:r w:rsidR="00593C68" w:rsidRPr="00496B3A">
              <w:rPr>
                <w:rFonts w:ascii="Times New Roman" w:eastAsia="Times New Roman" w:hAnsi="Times New Roman" w:cs="Times New Roman"/>
                <w:sz w:val="24"/>
                <w:szCs w:val="24"/>
              </w:rPr>
              <w:t xml:space="preserve"> </w:t>
            </w:r>
            <w:r w:rsidR="00D1405F">
              <w:rPr>
                <w:rFonts w:ascii="Times New Roman" w:eastAsia="Times New Roman" w:hAnsi="Times New Roman" w:cs="Times New Roman"/>
                <w:sz w:val="24"/>
                <w:szCs w:val="24"/>
              </w:rPr>
              <w:t xml:space="preserve">link </w:t>
            </w:r>
            <w:r w:rsidR="00593C68" w:rsidRPr="00496B3A">
              <w:rPr>
                <w:rFonts w:ascii="Times New Roman" w:eastAsia="Times New Roman" w:hAnsi="Times New Roman" w:cs="Times New Roman"/>
                <w:sz w:val="24"/>
                <w:szCs w:val="24"/>
              </w:rPr>
              <w:t xml:space="preserve">on the </w:t>
            </w:r>
            <w:r w:rsidR="00D1405F">
              <w:rPr>
                <w:rFonts w:ascii="Times New Roman" w:eastAsia="Times New Roman" w:hAnsi="Times New Roman" w:cs="Times New Roman"/>
                <w:sz w:val="24"/>
                <w:szCs w:val="24"/>
              </w:rPr>
              <w:t>application landing page</w:t>
            </w:r>
            <w:r w:rsidR="00593C68" w:rsidRPr="00496B3A">
              <w:rPr>
                <w:rFonts w:ascii="Times New Roman" w:eastAsia="Times New Roman" w:hAnsi="Times New Roman" w:cs="Times New Roman"/>
                <w:sz w:val="24"/>
                <w:szCs w:val="24"/>
              </w:rPr>
              <w:t>.</w:t>
            </w:r>
          </w:p>
          <w:p w14:paraId="3BB892E1" w14:textId="6D9E66B6" w:rsidR="00593C68" w:rsidRDefault="00593C68" w:rsidP="002C313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w:t>
            </w:r>
            <w:r w:rsidR="00E66D24">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 xml:space="preserve">System </w:t>
            </w:r>
            <w:r w:rsidR="00D67A34">
              <w:rPr>
                <w:rFonts w:ascii="Times New Roman" w:eastAsia="Times New Roman" w:hAnsi="Times New Roman" w:cs="Times New Roman"/>
                <w:sz w:val="24"/>
                <w:szCs w:val="24"/>
              </w:rPr>
              <w:t>redirects to login screen.</w:t>
            </w:r>
          </w:p>
          <w:p w14:paraId="70D73DB0" w14:textId="18BCD1EF" w:rsidR="00D67A34" w:rsidRPr="00496B3A" w:rsidRDefault="00D67A34"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0F3461">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clicks on “Sign Up Here” link.</w:t>
            </w:r>
          </w:p>
          <w:p w14:paraId="32E788C5" w14:textId="71778EE5" w:rsidR="00593C68" w:rsidRPr="00496B3A" w:rsidRDefault="00D67A34" w:rsidP="00D67A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93C68" w:rsidRPr="00496B3A">
              <w:rPr>
                <w:rFonts w:ascii="Times New Roman" w:eastAsia="Times New Roman" w:hAnsi="Times New Roman" w:cs="Times New Roman"/>
                <w:sz w:val="24"/>
                <w:szCs w:val="24"/>
              </w:rPr>
              <w:t xml:space="preserve">. </w:t>
            </w:r>
            <w:r w:rsidR="00085A56">
              <w:rPr>
                <w:rFonts w:ascii="Times New Roman" w:eastAsia="Times New Roman" w:hAnsi="Times New Roman" w:cs="Times New Roman"/>
                <w:sz w:val="24"/>
                <w:szCs w:val="24"/>
              </w:rPr>
              <w:t xml:space="preserve">User </w:t>
            </w:r>
            <w:r w:rsidR="00205FF8">
              <w:rPr>
                <w:rFonts w:ascii="Times New Roman" w:eastAsia="Times New Roman" w:hAnsi="Times New Roman" w:cs="Times New Roman"/>
                <w:sz w:val="24"/>
                <w:szCs w:val="24"/>
              </w:rPr>
              <w:t xml:space="preserve">enters </w:t>
            </w:r>
            <w:r w:rsidR="00593C68" w:rsidRPr="00496B3A">
              <w:rPr>
                <w:rFonts w:ascii="Times New Roman" w:eastAsia="Times New Roman" w:hAnsi="Times New Roman" w:cs="Times New Roman"/>
                <w:sz w:val="24"/>
                <w:szCs w:val="24"/>
              </w:rPr>
              <w:t xml:space="preserve">appropriate </w:t>
            </w:r>
            <w:r w:rsidR="00205FF8">
              <w:rPr>
                <w:rFonts w:ascii="Times New Roman" w:eastAsia="Times New Roman" w:hAnsi="Times New Roman" w:cs="Times New Roman"/>
                <w:sz w:val="24"/>
                <w:szCs w:val="24"/>
              </w:rPr>
              <w:t>details in the sign up form</w:t>
            </w:r>
            <w:r w:rsidR="00593C68" w:rsidRPr="00496B3A">
              <w:rPr>
                <w:rFonts w:ascii="Times New Roman" w:eastAsia="Times New Roman" w:hAnsi="Times New Roman" w:cs="Times New Roman"/>
                <w:sz w:val="24"/>
                <w:szCs w:val="24"/>
              </w:rPr>
              <w:t>.</w:t>
            </w:r>
          </w:p>
          <w:p w14:paraId="7776CEE5" w14:textId="7EB79AD6" w:rsidR="00593C68" w:rsidRPr="00496B3A" w:rsidRDefault="00F67565" w:rsidP="00F6756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93C68" w:rsidRPr="00496B3A">
              <w:rPr>
                <w:rFonts w:ascii="Times New Roman" w:eastAsia="Times New Roman" w:hAnsi="Times New Roman" w:cs="Times New Roman"/>
                <w:sz w:val="24"/>
                <w:szCs w:val="24"/>
              </w:rPr>
              <w:t xml:space="preserve">. </w:t>
            </w:r>
            <w:r w:rsidR="00682BB1">
              <w:rPr>
                <w:rFonts w:ascii="Times New Roman" w:eastAsia="Times New Roman" w:hAnsi="Times New Roman" w:cs="Times New Roman"/>
                <w:sz w:val="24"/>
                <w:szCs w:val="24"/>
              </w:rPr>
              <w:t>User</w:t>
            </w:r>
            <w:r w:rsidR="00593C68" w:rsidRPr="00496B3A">
              <w:rPr>
                <w:rFonts w:ascii="Times New Roman" w:eastAsia="Times New Roman" w:hAnsi="Times New Roman" w:cs="Times New Roman"/>
                <w:sz w:val="24"/>
                <w:szCs w:val="24"/>
              </w:rPr>
              <w:t xml:space="preserve"> </w:t>
            </w:r>
            <w:r w:rsidR="007A0FE2">
              <w:rPr>
                <w:rFonts w:ascii="Times New Roman" w:eastAsia="Times New Roman" w:hAnsi="Times New Roman" w:cs="Times New Roman"/>
                <w:sz w:val="24"/>
                <w:szCs w:val="24"/>
              </w:rPr>
              <w:t xml:space="preserve">clicks on “Sign Up” button to </w:t>
            </w:r>
            <w:r w:rsidR="00593C68" w:rsidRPr="00496B3A">
              <w:rPr>
                <w:rFonts w:ascii="Times New Roman" w:eastAsia="Times New Roman" w:hAnsi="Times New Roman" w:cs="Times New Roman"/>
                <w:sz w:val="24"/>
                <w:szCs w:val="24"/>
              </w:rPr>
              <w:t>submits the form.</w:t>
            </w:r>
          </w:p>
          <w:p w14:paraId="23EC2586" w14:textId="4941F016" w:rsidR="00593C68" w:rsidRPr="00496B3A" w:rsidRDefault="00F67565" w:rsidP="00B6131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93C68" w:rsidRPr="00496B3A">
              <w:rPr>
                <w:rFonts w:ascii="Times New Roman" w:eastAsia="Times New Roman" w:hAnsi="Times New Roman" w:cs="Times New Roman"/>
                <w:sz w:val="24"/>
                <w:szCs w:val="24"/>
              </w:rPr>
              <w:t xml:space="preserve">. </w:t>
            </w:r>
            <w:r w:rsidR="00E500D2">
              <w:rPr>
                <w:rFonts w:ascii="Times New Roman" w:eastAsia="Times New Roman" w:hAnsi="Times New Roman" w:cs="Times New Roman"/>
                <w:sz w:val="24"/>
                <w:szCs w:val="24"/>
              </w:rPr>
              <w:t xml:space="preserve">Appropriate message is shown to </w:t>
            </w:r>
            <w:r w:rsidR="00467347">
              <w:rPr>
                <w:rFonts w:ascii="Times New Roman" w:eastAsia="Times New Roman" w:hAnsi="Times New Roman" w:cs="Times New Roman"/>
                <w:sz w:val="24"/>
                <w:szCs w:val="24"/>
              </w:rPr>
              <w:t xml:space="preserve">the </w:t>
            </w:r>
            <w:r w:rsidR="00E500D2">
              <w:rPr>
                <w:rFonts w:ascii="Times New Roman" w:eastAsia="Times New Roman" w:hAnsi="Times New Roman" w:cs="Times New Roman"/>
                <w:sz w:val="24"/>
                <w:szCs w:val="24"/>
              </w:rPr>
              <w:t>user</w:t>
            </w:r>
            <w:r w:rsidR="00593C68" w:rsidRPr="00496B3A">
              <w:rPr>
                <w:rFonts w:ascii="Times New Roman" w:eastAsia="Times New Roman" w:hAnsi="Times New Roman" w:cs="Times New Roman"/>
                <w:sz w:val="24"/>
                <w:szCs w:val="24"/>
              </w:rPr>
              <w:t>.</w:t>
            </w:r>
          </w:p>
        </w:tc>
      </w:tr>
      <w:tr w:rsidR="00593C68" w:rsidRPr="00496B3A" w14:paraId="72D89F74"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D574A5" w14:textId="05749201" w:rsidR="00593C68" w:rsidRPr="00496B3A" w:rsidRDefault="00593C68" w:rsidP="00D14E4F">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w:t>
            </w:r>
            <w:r w:rsidR="00D14E4F">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65E512" w14:textId="77777777" w:rsidR="009863F0" w:rsidRDefault="005610A0" w:rsidP="009863F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New user account is </w:t>
            </w:r>
            <w:r w:rsidR="009863F0">
              <w:rPr>
                <w:rFonts w:ascii="Times New Roman" w:eastAsia="Times New Roman" w:hAnsi="Times New Roman" w:cs="Times New Roman"/>
                <w:sz w:val="24"/>
                <w:szCs w:val="24"/>
              </w:rPr>
              <w:t>created.</w:t>
            </w:r>
          </w:p>
          <w:p w14:paraId="6FFDB368" w14:textId="19C8188F" w:rsidR="00593C68" w:rsidRPr="00496B3A" w:rsidRDefault="009863F0" w:rsidP="009863F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The user</w:t>
            </w:r>
            <w:r w:rsidR="00593C68" w:rsidRPr="00496B3A">
              <w:rPr>
                <w:rFonts w:ascii="Times New Roman" w:eastAsia="Times New Roman" w:hAnsi="Times New Roman" w:cs="Times New Roman"/>
                <w:sz w:val="24"/>
                <w:szCs w:val="24"/>
              </w:rPr>
              <w:t xml:space="preserve"> information </w:t>
            </w:r>
            <w:r>
              <w:rPr>
                <w:rFonts w:ascii="Times New Roman" w:eastAsia="Times New Roman" w:hAnsi="Times New Roman" w:cs="Times New Roman"/>
                <w:sz w:val="24"/>
                <w:szCs w:val="24"/>
              </w:rPr>
              <w:t xml:space="preserve">is </w:t>
            </w:r>
            <w:r w:rsidR="00593C68" w:rsidRPr="00496B3A">
              <w:rPr>
                <w:rFonts w:ascii="Times New Roman" w:eastAsia="Times New Roman" w:hAnsi="Times New Roman" w:cs="Times New Roman"/>
                <w:sz w:val="24"/>
                <w:szCs w:val="24"/>
              </w:rPr>
              <w:t>stored database.</w:t>
            </w:r>
          </w:p>
        </w:tc>
      </w:tr>
      <w:tr w:rsidR="00593C68" w:rsidRPr="00496B3A" w14:paraId="10DAE960"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6A1CF3" w14:textId="1D16448D" w:rsidR="00593C68" w:rsidRPr="00496B3A" w:rsidRDefault="00D14E4F"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593C68"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E58134" w14:textId="3E5E6B35" w:rsidR="00593C68" w:rsidRPr="00645C7A" w:rsidRDefault="00645C7A" w:rsidP="00645C7A">
            <w:pPr>
              <w:spacing w:after="0" w:line="240" w:lineRule="auto"/>
              <w:jc w:val="both"/>
              <w:textAlignment w:val="baseline"/>
              <w:rPr>
                <w:rFonts w:ascii="Times New Roman" w:eastAsia="Times New Roman" w:hAnsi="Times New Roman" w:cs="Times New Roman"/>
                <w:sz w:val="24"/>
                <w:szCs w:val="24"/>
              </w:rPr>
            </w:pPr>
            <w:r w:rsidRPr="00645C7A">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593C68" w:rsidRPr="00645C7A">
              <w:rPr>
                <w:rFonts w:ascii="Times New Roman" w:eastAsia="Times New Roman" w:hAnsi="Times New Roman" w:cs="Times New Roman"/>
                <w:sz w:val="24"/>
                <w:szCs w:val="24"/>
              </w:rPr>
              <w:t>Invalid characters or more than max</w:t>
            </w:r>
            <w:r w:rsidR="008F5947">
              <w:rPr>
                <w:rFonts w:ascii="Times New Roman" w:eastAsia="Times New Roman" w:hAnsi="Times New Roman" w:cs="Times New Roman"/>
                <w:sz w:val="24"/>
                <w:szCs w:val="24"/>
              </w:rPr>
              <w:t>imum</w:t>
            </w:r>
            <w:r w:rsidR="00593C68" w:rsidRPr="00645C7A">
              <w:rPr>
                <w:rFonts w:ascii="Times New Roman" w:eastAsia="Times New Roman" w:hAnsi="Times New Roman" w:cs="Times New Roman"/>
                <w:sz w:val="24"/>
                <w:szCs w:val="24"/>
              </w:rPr>
              <w:t xml:space="preserve"> characters allowed – system prompts to correct error inputs.</w:t>
            </w:r>
          </w:p>
          <w:p w14:paraId="6F9A6328" w14:textId="5770E4EB" w:rsidR="00593C68" w:rsidRPr="00496B3A" w:rsidRDefault="00D84B35" w:rsidP="00916F15">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93C68" w:rsidRPr="00496B3A">
              <w:rPr>
                <w:rFonts w:ascii="Times New Roman" w:eastAsia="Times New Roman" w:hAnsi="Times New Roman" w:cs="Times New Roman"/>
                <w:sz w:val="24"/>
                <w:szCs w:val="24"/>
              </w:rPr>
              <w:t>Fields left incomplete at time user submits form - system prompts user to complete input fields.</w:t>
            </w:r>
          </w:p>
        </w:tc>
      </w:tr>
      <w:tr w:rsidR="00593C68" w:rsidRPr="00496B3A" w14:paraId="49F796E7"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7B475" w14:textId="77777777" w:rsidR="00593C68" w:rsidRPr="00496B3A" w:rsidRDefault="00593C68"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12C944" w14:textId="1642740E" w:rsidR="00593C68" w:rsidRPr="000E0EE6" w:rsidRDefault="000E0EE6" w:rsidP="000E0EE6">
            <w:pPr>
              <w:spacing w:after="0" w:line="240" w:lineRule="auto"/>
              <w:jc w:val="both"/>
              <w:textAlignment w:val="baseline"/>
              <w:rPr>
                <w:rFonts w:ascii="Times New Roman" w:eastAsia="Times New Roman" w:hAnsi="Times New Roman" w:cs="Times New Roman"/>
                <w:sz w:val="24"/>
                <w:szCs w:val="24"/>
              </w:rPr>
            </w:pPr>
            <w:r w:rsidRPr="000E0EE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593C68" w:rsidRPr="000E0EE6">
              <w:rPr>
                <w:rFonts w:ascii="Times New Roman" w:eastAsia="Times New Roman" w:hAnsi="Times New Roman" w:cs="Times New Roman"/>
                <w:sz w:val="24"/>
                <w:szCs w:val="24"/>
              </w:rPr>
              <w:t>Availability</w:t>
            </w:r>
            <w:r w:rsidR="000F47E6">
              <w:rPr>
                <w:rFonts w:ascii="Times New Roman" w:eastAsia="Times New Roman" w:hAnsi="Times New Roman" w:cs="Times New Roman"/>
                <w:sz w:val="24"/>
                <w:szCs w:val="24"/>
              </w:rPr>
              <w:t>:</w:t>
            </w:r>
            <w:r w:rsidR="00593C68" w:rsidRPr="000E0EE6">
              <w:rPr>
                <w:rFonts w:ascii="Times New Roman" w:eastAsia="Times New Roman" w:hAnsi="Times New Roman" w:cs="Times New Roman"/>
                <w:sz w:val="24"/>
                <w:szCs w:val="24"/>
              </w:rPr>
              <w:t xml:space="preserve"> </w:t>
            </w:r>
            <w:r w:rsidR="00D2406A">
              <w:rPr>
                <w:rFonts w:ascii="Times New Roman" w:eastAsia="Times New Roman" w:hAnsi="Times New Roman" w:cs="Times New Roman"/>
                <w:sz w:val="24"/>
                <w:szCs w:val="24"/>
              </w:rPr>
              <w:t>The w</w:t>
            </w:r>
            <w:r w:rsidR="00593C68" w:rsidRPr="000E0EE6">
              <w:rPr>
                <w:rFonts w:ascii="Times New Roman" w:eastAsia="Times New Roman" w:hAnsi="Times New Roman" w:cs="Times New Roman"/>
                <w:sz w:val="24"/>
                <w:szCs w:val="24"/>
              </w:rPr>
              <w:t>eb application must be available 95% of time in a span of 24 hours.</w:t>
            </w:r>
          </w:p>
          <w:p w14:paraId="726361B3" w14:textId="78F2C658" w:rsidR="00593C68" w:rsidRPr="00496B3A" w:rsidRDefault="00952B81" w:rsidP="000E0EE6">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93C68" w:rsidRPr="00496B3A">
              <w:rPr>
                <w:rFonts w:ascii="Times New Roman" w:eastAsia="Times New Roman" w:hAnsi="Times New Roman" w:cs="Times New Roman"/>
                <w:sz w:val="24"/>
                <w:szCs w:val="24"/>
              </w:rPr>
              <w:t>Performance</w:t>
            </w:r>
            <w:r w:rsidR="000F47E6">
              <w:rPr>
                <w:rFonts w:ascii="Times New Roman" w:eastAsia="Times New Roman" w:hAnsi="Times New Roman" w:cs="Times New Roman"/>
                <w:sz w:val="24"/>
                <w:szCs w:val="24"/>
              </w:rPr>
              <w:t>:</w:t>
            </w:r>
            <w:r w:rsidR="00593C68" w:rsidRPr="00496B3A">
              <w:rPr>
                <w:rFonts w:ascii="Times New Roman" w:eastAsia="Times New Roman" w:hAnsi="Times New Roman" w:cs="Times New Roman"/>
                <w:sz w:val="24"/>
                <w:szCs w:val="24"/>
              </w:rPr>
              <w:t xml:space="preserve"> </w:t>
            </w:r>
            <w:r w:rsidR="008F1FD8">
              <w:rPr>
                <w:rFonts w:ascii="Times New Roman" w:eastAsia="Times New Roman" w:hAnsi="Times New Roman" w:cs="Times New Roman"/>
                <w:sz w:val="24"/>
                <w:szCs w:val="24"/>
              </w:rPr>
              <w:t>The p</w:t>
            </w:r>
            <w:r w:rsidR="00593C68" w:rsidRPr="00496B3A">
              <w:rPr>
                <w:rFonts w:ascii="Times New Roman" w:eastAsia="Times New Roman" w:hAnsi="Times New Roman" w:cs="Times New Roman"/>
                <w:sz w:val="24"/>
                <w:szCs w:val="24"/>
              </w:rPr>
              <w:t>age load time should be less than or equal to 4 sec.</w:t>
            </w:r>
            <w:r w:rsidR="00541294">
              <w:rPr>
                <w:rFonts w:ascii="Times New Roman" w:eastAsia="Times New Roman" w:hAnsi="Times New Roman" w:cs="Times New Roman"/>
                <w:sz w:val="24"/>
                <w:szCs w:val="24"/>
              </w:rPr>
              <w:t xml:space="preserve"> </w:t>
            </w:r>
            <w:r w:rsidR="00593C68" w:rsidRPr="00496B3A">
              <w:rPr>
                <w:rFonts w:ascii="Times New Roman" w:eastAsia="Times New Roman" w:hAnsi="Times New Roman" w:cs="Times New Roman"/>
                <w:sz w:val="24"/>
                <w:szCs w:val="24"/>
              </w:rPr>
              <w:t>Application should be capable to handle minimum load of 100 users at a particular moment.</w:t>
            </w:r>
          </w:p>
          <w:p w14:paraId="69A81339" w14:textId="6B21944E" w:rsidR="00593C68" w:rsidRPr="00496B3A" w:rsidRDefault="00952B81" w:rsidP="000E0EE6">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593C68" w:rsidRPr="00496B3A">
              <w:rPr>
                <w:rFonts w:ascii="Times New Roman" w:eastAsia="Times New Roman" w:hAnsi="Times New Roman" w:cs="Times New Roman"/>
                <w:sz w:val="24"/>
                <w:szCs w:val="24"/>
              </w:rPr>
              <w:t>Security</w:t>
            </w:r>
            <w:r w:rsidR="000F47E6">
              <w:rPr>
                <w:rFonts w:ascii="Times New Roman" w:eastAsia="Times New Roman" w:hAnsi="Times New Roman" w:cs="Times New Roman"/>
                <w:sz w:val="24"/>
                <w:szCs w:val="24"/>
              </w:rPr>
              <w:t>:</w:t>
            </w:r>
            <w:r w:rsidR="00541294">
              <w:rPr>
                <w:rFonts w:ascii="Times New Roman" w:eastAsia="Times New Roman" w:hAnsi="Times New Roman" w:cs="Times New Roman"/>
                <w:sz w:val="24"/>
                <w:szCs w:val="24"/>
              </w:rPr>
              <w:t xml:space="preserve"> </w:t>
            </w:r>
            <w:r w:rsidR="00593C68" w:rsidRPr="00496B3A">
              <w:rPr>
                <w:rFonts w:ascii="Times New Roman" w:eastAsia="Times New Roman" w:hAnsi="Times New Roman" w:cs="Times New Roman"/>
                <w:sz w:val="24"/>
                <w:szCs w:val="24"/>
              </w:rPr>
              <w:t>Maximum failed login attempt allowed must be 5.</w:t>
            </w:r>
          </w:p>
          <w:p w14:paraId="6FF67401" w14:textId="24D00CD2" w:rsidR="00593C68" w:rsidRPr="00496B3A" w:rsidRDefault="00952B81" w:rsidP="000E0EE6">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0F47E6">
              <w:rPr>
                <w:rFonts w:ascii="Times New Roman" w:eastAsia="Times New Roman" w:hAnsi="Times New Roman" w:cs="Times New Roman"/>
                <w:sz w:val="24"/>
                <w:szCs w:val="24"/>
              </w:rPr>
              <w:t>Compatibility:</w:t>
            </w:r>
            <w:r w:rsidR="00593C68" w:rsidRPr="00496B3A">
              <w:rPr>
                <w:rFonts w:ascii="Times New Roman" w:eastAsia="Times New Roman" w:hAnsi="Times New Roman" w:cs="Times New Roman"/>
                <w:sz w:val="24"/>
                <w:szCs w:val="24"/>
              </w:rPr>
              <w:t xml:space="preserve"> </w:t>
            </w:r>
            <w:r w:rsidR="005D1F55">
              <w:rPr>
                <w:rFonts w:ascii="Times New Roman" w:eastAsia="Times New Roman" w:hAnsi="Times New Roman" w:cs="Times New Roman"/>
                <w:sz w:val="24"/>
                <w:szCs w:val="24"/>
              </w:rPr>
              <w:t>The u</w:t>
            </w:r>
            <w:r w:rsidR="001C0345">
              <w:rPr>
                <w:rFonts w:ascii="Times New Roman" w:eastAsia="Times New Roman" w:hAnsi="Times New Roman" w:cs="Times New Roman"/>
                <w:sz w:val="24"/>
                <w:szCs w:val="24"/>
              </w:rPr>
              <w:t xml:space="preserve">ser </w:t>
            </w:r>
            <w:r w:rsidR="005D1F55">
              <w:rPr>
                <w:rFonts w:ascii="Times New Roman" w:eastAsia="Times New Roman" w:hAnsi="Times New Roman" w:cs="Times New Roman"/>
                <w:sz w:val="24"/>
                <w:szCs w:val="24"/>
              </w:rPr>
              <w:t>i</w:t>
            </w:r>
            <w:r w:rsidR="00593C68" w:rsidRPr="00496B3A">
              <w:rPr>
                <w:rFonts w:ascii="Times New Roman" w:eastAsia="Times New Roman" w:hAnsi="Times New Roman" w:cs="Times New Roman"/>
                <w:sz w:val="24"/>
                <w:szCs w:val="24"/>
              </w:rPr>
              <w:t xml:space="preserve">nterface should be rendered as expected in browsers </w:t>
            </w:r>
            <w:r w:rsidR="00E569ED">
              <w:rPr>
                <w:rFonts w:ascii="Times New Roman" w:eastAsia="Times New Roman" w:hAnsi="Times New Roman" w:cs="Times New Roman"/>
                <w:sz w:val="24"/>
                <w:szCs w:val="24"/>
              </w:rPr>
              <w:t>such as</w:t>
            </w:r>
            <w:r w:rsidR="00593C68" w:rsidRPr="00496B3A">
              <w:rPr>
                <w:rFonts w:ascii="Times New Roman" w:eastAsia="Times New Roman" w:hAnsi="Times New Roman" w:cs="Times New Roman"/>
                <w:sz w:val="24"/>
                <w:szCs w:val="24"/>
              </w:rPr>
              <w:t xml:space="preserve"> Internet Explorer (above version 8), Mozilla Firefox, Chrome and Safari</w:t>
            </w:r>
          </w:p>
          <w:p w14:paraId="5CCD45B2" w14:textId="77777777" w:rsidR="00593C68" w:rsidRPr="00496B3A" w:rsidRDefault="00593C68" w:rsidP="002C313A">
            <w:pPr>
              <w:pStyle w:val="ListParagraph"/>
              <w:spacing w:after="0" w:line="240" w:lineRule="auto"/>
              <w:ind w:left="460"/>
              <w:jc w:val="both"/>
              <w:rPr>
                <w:rFonts w:ascii="Times New Roman" w:eastAsia="Times New Roman" w:hAnsi="Times New Roman" w:cs="Times New Roman"/>
                <w:sz w:val="24"/>
                <w:szCs w:val="24"/>
              </w:rPr>
            </w:pPr>
          </w:p>
        </w:tc>
      </w:tr>
    </w:tbl>
    <w:p w14:paraId="3A650292" w14:textId="77777777" w:rsidR="00210679" w:rsidRDefault="00210679" w:rsidP="00593C68">
      <w:pPr>
        <w:rPr>
          <w:rFonts w:ascii="Times New Roman" w:hAnsi="Times New Roman" w:cs="Times New Roman"/>
          <w:b/>
          <w:sz w:val="24"/>
          <w:szCs w:val="24"/>
        </w:rPr>
      </w:pPr>
    </w:p>
    <w:p w14:paraId="6DFF2BA6" w14:textId="77777777" w:rsidR="007F0F06" w:rsidRDefault="007F0F06">
      <w:pPr>
        <w:rPr>
          <w:rFonts w:ascii="Times New Roman" w:hAnsi="Times New Roman" w:cs="Times New Roman"/>
          <w:b/>
          <w:sz w:val="24"/>
          <w:szCs w:val="24"/>
        </w:rPr>
      </w:pPr>
      <w:r>
        <w:rPr>
          <w:rFonts w:ascii="Times New Roman" w:hAnsi="Times New Roman" w:cs="Times New Roman"/>
          <w:b/>
          <w:sz w:val="24"/>
          <w:szCs w:val="24"/>
        </w:rPr>
        <w:br w:type="page"/>
      </w:r>
    </w:p>
    <w:p w14:paraId="50206F08" w14:textId="5C84CED2" w:rsidR="00185A2F" w:rsidRDefault="00D1405F" w:rsidP="00593C68">
      <w:pPr>
        <w:rPr>
          <w:rFonts w:ascii="Times New Roman" w:hAnsi="Times New Roman" w:cs="Times New Roman"/>
          <w:b/>
          <w:sz w:val="24"/>
          <w:szCs w:val="24"/>
        </w:rPr>
      </w:pPr>
      <w:r>
        <w:rPr>
          <w:rFonts w:ascii="Times New Roman" w:hAnsi="Times New Roman" w:cs="Times New Roman"/>
          <w:b/>
          <w:sz w:val="24"/>
          <w:szCs w:val="24"/>
        </w:rPr>
        <w:lastRenderedPageBreak/>
        <w:t xml:space="preserve">TABLE 2. </w:t>
      </w:r>
      <w:r w:rsidR="00DE1ACF" w:rsidRPr="00DE1ACF">
        <w:rPr>
          <w:rFonts w:ascii="Times New Roman" w:hAnsi="Times New Roman" w:cs="Times New Roman"/>
          <w:b/>
          <w:sz w:val="24"/>
          <w:szCs w:val="24"/>
        </w:rPr>
        <w:t>User Login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185A2F" w:rsidRPr="00496B3A" w14:paraId="2251DC2E"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507780" w14:textId="5CDC76A6" w:rsidR="00185A2F" w:rsidRPr="00496B3A" w:rsidRDefault="00900F3A" w:rsidP="00866FA5">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185A2F"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52B10" w14:textId="10ADB705" w:rsidR="00185A2F" w:rsidRPr="00986FE6" w:rsidRDefault="00986FE6" w:rsidP="00986F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w:t>
            </w:r>
            <w:r w:rsidR="00185A2F" w:rsidRPr="00986FE6">
              <w:rPr>
                <w:rFonts w:ascii="Times New Roman" w:eastAsia="Times New Roman" w:hAnsi="Times New Roman" w:cs="Times New Roman"/>
                <w:sz w:val="24"/>
                <w:szCs w:val="24"/>
              </w:rPr>
              <w:t xml:space="preserve"> </w:t>
            </w:r>
          </w:p>
        </w:tc>
      </w:tr>
      <w:tr w:rsidR="00185A2F" w:rsidRPr="00496B3A" w14:paraId="6287B62B"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78A29C" w14:textId="77777777"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3029A" w14:textId="0369C3BF" w:rsidR="00185A2F" w:rsidRPr="00496B3A" w:rsidRDefault="00D14E4F" w:rsidP="00D14E4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185A2F" w:rsidRPr="00496B3A" w14:paraId="147A1434"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6482DD" w14:textId="74C6F05F" w:rsidR="00185A2F" w:rsidRPr="00496B3A" w:rsidRDefault="00D14E4F" w:rsidP="00866FA5">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185A2F"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56799D" w14:textId="77777777" w:rsidR="000B2110" w:rsidRDefault="000B2110" w:rsidP="000B211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185A2F" w:rsidRPr="00496B3A">
              <w:rPr>
                <w:rFonts w:ascii="Times New Roman" w:eastAsia="Times New Roman" w:hAnsi="Times New Roman" w:cs="Times New Roman"/>
                <w:sz w:val="24"/>
                <w:szCs w:val="24"/>
              </w:rPr>
              <w:t>The application is running.</w:t>
            </w:r>
          </w:p>
          <w:p w14:paraId="0053E5C1" w14:textId="3FA906C3" w:rsidR="00236373" w:rsidRDefault="000B2110" w:rsidP="0023637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185A2F" w:rsidRPr="00496B3A">
              <w:rPr>
                <w:rFonts w:ascii="Times New Roman" w:eastAsia="Times New Roman" w:hAnsi="Times New Roman" w:cs="Times New Roman"/>
                <w:sz w:val="24"/>
                <w:szCs w:val="24"/>
              </w:rPr>
              <w:t xml:space="preserve">Database connection </w:t>
            </w:r>
            <w:r w:rsidR="0056637E">
              <w:rPr>
                <w:rFonts w:ascii="Times New Roman" w:eastAsia="Times New Roman" w:hAnsi="Times New Roman" w:cs="Times New Roman"/>
                <w:sz w:val="24"/>
                <w:szCs w:val="24"/>
              </w:rPr>
              <w:t xml:space="preserve">is </w:t>
            </w:r>
            <w:r w:rsidR="00185A2F" w:rsidRPr="00496B3A">
              <w:rPr>
                <w:rFonts w:ascii="Times New Roman" w:eastAsia="Times New Roman" w:hAnsi="Times New Roman" w:cs="Times New Roman"/>
                <w:sz w:val="24"/>
                <w:szCs w:val="24"/>
              </w:rPr>
              <w:t xml:space="preserve">established. </w:t>
            </w:r>
          </w:p>
          <w:p w14:paraId="53D7AFA4" w14:textId="66A395F4" w:rsidR="008311D2" w:rsidRPr="00496B3A" w:rsidRDefault="00236373" w:rsidP="00007AC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311D2">
              <w:rPr>
                <w:rFonts w:ascii="Times New Roman" w:eastAsia="Times New Roman" w:hAnsi="Times New Roman" w:cs="Times New Roman"/>
                <w:sz w:val="24"/>
                <w:szCs w:val="24"/>
              </w:rPr>
              <w:t xml:space="preserve"> </w:t>
            </w:r>
            <w:r w:rsidR="00007AC7">
              <w:rPr>
                <w:rFonts w:ascii="Times New Roman" w:eastAsia="Times New Roman" w:hAnsi="Times New Roman" w:cs="Times New Roman"/>
                <w:sz w:val="24"/>
                <w:szCs w:val="24"/>
              </w:rPr>
              <w:t>User a</w:t>
            </w:r>
            <w:r w:rsidR="008311D2">
              <w:rPr>
                <w:rFonts w:ascii="Times New Roman" w:eastAsia="Times New Roman" w:hAnsi="Times New Roman" w:cs="Times New Roman"/>
                <w:sz w:val="24"/>
                <w:szCs w:val="24"/>
              </w:rPr>
              <w:t>ccount</w:t>
            </w:r>
            <w:r w:rsidR="000B41F9">
              <w:rPr>
                <w:rFonts w:ascii="Times New Roman" w:eastAsia="Times New Roman" w:hAnsi="Times New Roman" w:cs="Times New Roman"/>
                <w:sz w:val="24"/>
                <w:szCs w:val="24"/>
              </w:rPr>
              <w:t xml:space="preserve"> already exists</w:t>
            </w:r>
            <w:r w:rsidR="008311D2">
              <w:rPr>
                <w:rFonts w:ascii="Times New Roman" w:eastAsia="Times New Roman" w:hAnsi="Times New Roman" w:cs="Times New Roman"/>
                <w:sz w:val="24"/>
                <w:szCs w:val="24"/>
              </w:rPr>
              <w:t xml:space="preserve">.  </w:t>
            </w:r>
          </w:p>
        </w:tc>
      </w:tr>
      <w:tr w:rsidR="00185A2F" w:rsidRPr="00496B3A" w14:paraId="35112B79"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65B867" w14:textId="77777777"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1E139" w14:textId="2344F591" w:rsidR="00DA1590" w:rsidRDefault="00DA1590" w:rsidP="00DA159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B24DB3">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clicks on “Login to explore”</w:t>
            </w:r>
            <w:r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 </w:t>
            </w:r>
            <w:r w:rsidRPr="00496B3A">
              <w:rPr>
                <w:rFonts w:ascii="Times New Roman" w:eastAsia="Times New Roman" w:hAnsi="Times New Roman" w:cs="Times New Roman"/>
                <w:sz w:val="24"/>
                <w:szCs w:val="24"/>
              </w:rPr>
              <w:t xml:space="preserve">on the </w:t>
            </w:r>
            <w:r>
              <w:rPr>
                <w:rFonts w:ascii="Times New Roman" w:eastAsia="Times New Roman" w:hAnsi="Times New Roman" w:cs="Times New Roman"/>
                <w:sz w:val="24"/>
                <w:szCs w:val="24"/>
              </w:rPr>
              <w:t>application landing page</w:t>
            </w:r>
            <w:r w:rsidRPr="00496B3A">
              <w:rPr>
                <w:rFonts w:ascii="Times New Roman" w:eastAsia="Times New Roman" w:hAnsi="Times New Roman" w:cs="Times New Roman"/>
                <w:sz w:val="24"/>
                <w:szCs w:val="24"/>
              </w:rPr>
              <w:t>.</w:t>
            </w:r>
          </w:p>
          <w:p w14:paraId="5FDA30AE" w14:textId="77777777" w:rsidR="00DA1590" w:rsidRDefault="00DA1590" w:rsidP="00DA1590">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redirects to login screen.</w:t>
            </w:r>
          </w:p>
          <w:p w14:paraId="0ED7CC79" w14:textId="1C66C1DC" w:rsidR="00185A2F" w:rsidRPr="00496B3A" w:rsidRDefault="00185A2F" w:rsidP="00DA1590">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3. </w:t>
            </w:r>
            <w:r w:rsidR="00B24DB3">
              <w:rPr>
                <w:rFonts w:ascii="Times New Roman" w:eastAsia="Times New Roman" w:hAnsi="Times New Roman" w:cs="Times New Roman"/>
                <w:sz w:val="24"/>
                <w:szCs w:val="24"/>
              </w:rPr>
              <w:t>User enters username and password</w:t>
            </w:r>
            <w:r w:rsidR="00303EDA">
              <w:rPr>
                <w:rFonts w:ascii="Times New Roman" w:eastAsia="Times New Roman" w:hAnsi="Times New Roman" w:cs="Times New Roman"/>
                <w:sz w:val="24"/>
                <w:szCs w:val="24"/>
              </w:rPr>
              <w:t xml:space="preserve"> to login</w:t>
            </w:r>
            <w:r w:rsidRPr="00496B3A">
              <w:rPr>
                <w:rFonts w:ascii="Times New Roman" w:eastAsia="Times New Roman" w:hAnsi="Times New Roman" w:cs="Times New Roman"/>
                <w:sz w:val="24"/>
                <w:szCs w:val="24"/>
              </w:rPr>
              <w:t>.</w:t>
            </w:r>
          </w:p>
          <w:p w14:paraId="07CBEB5E" w14:textId="252754AE" w:rsidR="00185A2F" w:rsidRPr="00496B3A" w:rsidRDefault="00185A2F" w:rsidP="002C7E9C">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w:t>
            </w:r>
            <w:r w:rsidR="002C7E9C">
              <w:rPr>
                <w:rFonts w:ascii="Times New Roman" w:eastAsia="Times New Roman" w:hAnsi="Times New Roman" w:cs="Times New Roman"/>
                <w:sz w:val="24"/>
                <w:szCs w:val="24"/>
              </w:rPr>
              <w:t>User</w:t>
            </w:r>
            <w:r w:rsidRPr="00496B3A">
              <w:rPr>
                <w:rFonts w:ascii="Times New Roman" w:eastAsia="Times New Roman" w:hAnsi="Times New Roman" w:cs="Times New Roman"/>
                <w:sz w:val="24"/>
                <w:szCs w:val="24"/>
              </w:rPr>
              <w:t xml:space="preserve"> </w:t>
            </w:r>
            <w:r w:rsidR="001E547B">
              <w:rPr>
                <w:rFonts w:ascii="Times New Roman" w:eastAsia="Times New Roman" w:hAnsi="Times New Roman" w:cs="Times New Roman"/>
                <w:sz w:val="24"/>
                <w:szCs w:val="24"/>
              </w:rPr>
              <w:t>clicks on “</w:t>
            </w:r>
            <w:r w:rsidR="002C7E9C">
              <w:rPr>
                <w:rFonts w:ascii="Times New Roman" w:eastAsia="Times New Roman" w:hAnsi="Times New Roman" w:cs="Times New Roman"/>
                <w:sz w:val="24"/>
                <w:szCs w:val="24"/>
              </w:rPr>
              <w:t>Login</w:t>
            </w:r>
            <w:r w:rsidR="001E547B">
              <w:rPr>
                <w:rFonts w:ascii="Times New Roman" w:eastAsia="Times New Roman" w:hAnsi="Times New Roman" w:cs="Times New Roman"/>
                <w:sz w:val="24"/>
                <w:szCs w:val="24"/>
              </w:rPr>
              <w:t>”</w:t>
            </w:r>
            <w:r w:rsidRPr="00496B3A">
              <w:rPr>
                <w:rFonts w:ascii="Times New Roman" w:eastAsia="Times New Roman" w:hAnsi="Times New Roman" w:cs="Times New Roman"/>
                <w:sz w:val="24"/>
                <w:szCs w:val="24"/>
              </w:rPr>
              <w:t xml:space="preserve"> </w:t>
            </w:r>
            <w:r w:rsidR="005306FE">
              <w:rPr>
                <w:rFonts w:ascii="Times New Roman" w:eastAsia="Times New Roman" w:hAnsi="Times New Roman" w:cs="Times New Roman"/>
                <w:sz w:val="24"/>
                <w:szCs w:val="24"/>
              </w:rPr>
              <w:t>button</w:t>
            </w:r>
            <w:r w:rsidR="001E547B">
              <w:rPr>
                <w:rFonts w:ascii="Times New Roman" w:eastAsia="Times New Roman" w:hAnsi="Times New Roman" w:cs="Times New Roman"/>
                <w:sz w:val="24"/>
                <w:szCs w:val="24"/>
              </w:rPr>
              <w:t xml:space="preserve"> to submit the form</w:t>
            </w:r>
            <w:r w:rsidRPr="00496B3A">
              <w:rPr>
                <w:rFonts w:ascii="Times New Roman" w:eastAsia="Times New Roman" w:hAnsi="Times New Roman" w:cs="Times New Roman"/>
                <w:sz w:val="24"/>
                <w:szCs w:val="24"/>
              </w:rPr>
              <w:t>.</w:t>
            </w:r>
          </w:p>
        </w:tc>
      </w:tr>
      <w:tr w:rsidR="00185A2F" w:rsidRPr="00496B3A" w14:paraId="3A91B14A"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BD8EE1" w14:textId="439E0BE8" w:rsidR="00185A2F" w:rsidRPr="00496B3A" w:rsidRDefault="00185A2F" w:rsidP="00D14E4F">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w:t>
            </w:r>
            <w:r w:rsidR="00D14E4F">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1F4A57" w14:textId="46D4163D" w:rsidR="00185A2F" w:rsidRPr="00496B3A" w:rsidRDefault="005A501C" w:rsidP="005A501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493C2C">
              <w:rPr>
                <w:rFonts w:ascii="Times New Roman" w:eastAsia="Times New Roman" w:hAnsi="Times New Roman" w:cs="Times New Roman"/>
                <w:sz w:val="24"/>
                <w:szCs w:val="24"/>
              </w:rPr>
              <w:t xml:space="preserve">User </w:t>
            </w:r>
            <w:r w:rsidR="00493DAF">
              <w:rPr>
                <w:rFonts w:ascii="Times New Roman" w:eastAsia="Times New Roman" w:hAnsi="Times New Roman" w:cs="Times New Roman"/>
                <w:sz w:val="24"/>
                <w:szCs w:val="24"/>
              </w:rPr>
              <w:t>is successfully logged</w:t>
            </w:r>
            <w:r w:rsidR="00493C2C">
              <w:rPr>
                <w:rFonts w:ascii="Times New Roman" w:eastAsia="Times New Roman" w:hAnsi="Times New Roman" w:cs="Times New Roman"/>
                <w:sz w:val="24"/>
                <w:szCs w:val="24"/>
              </w:rPr>
              <w:t xml:space="preserve"> in to the system</w:t>
            </w:r>
            <w:r w:rsidR="00493DAF">
              <w:rPr>
                <w:rFonts w:ascii="Times New Roman" w:eastAsia="Times New Roman" w:hAnsi="Times New Roman" w:cs="Times New Roman"/>
                <w:sz w:val="24"/>
                <w:szCs w:val="24"/>
              </w:rPr>
              <w:t xml:space="preserve"> and redirected to homepage</w:t>
            </w:r>
            <w:r w:rsidR="00493C2C">
              <w:rPr>
                <w:rFonts w:ascii="Times New Roman" w:eastAsia="Times New Roman" w:hAnsi="Times New Roman" w:cs="Times New Roman"/>
                <w:sz w:val="24"/>
                <w:szCs w:val="24"/>
              </w:rPr>
              <w:t>.</w:t>
            </w:r>
            <w:r w:rsidR="00185A2F" w:rsidRPr="00496B3A">
              <w:rPr>
                <w:rFonts w:ascii="Times New Roman" w:eastAsia="Times New Roman" w:hAnsi="Times New Roman" w:cs="Times New Roman"/>
                <w:sz w:val="24"/>
                <w:szCs w:val="24"/>
              </w:rPr>
              <w:tab/>
            </w:r>
          </w:p>
          <w:p w14:paraId="4073EE81" w14:textId="58B8D02A" w:rsidR="00185A2F" w:rsidRPr="00496B3A" w:rsidRDefault="005A501C" w:rsidP="005A501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775E23">
              <w:rPr>
                <w:rFonts w:ascii="Times New Roman" w:eastAsia="Times New Roman" w:hAnsi="Times New Roman" w:cs="Times New Roman"/>
                <w:sz w:val="24"/>
                <w:szCs w:val="24"/>
              </w:rPr>
              <w:t>User can access account details, search travel option and schedule travel</w:t>
            </w:r>
            <w:r w:rsidR="00185A2F" w:rsidRPr="00496B3A">
              <w:rPr>
                <w:rFonts w:ascii="Times New Roman" w:eastAsia="Times New Roman" w:hAnsi="Times New Roman" w:cs="Times New Roman"/>
                <w:sz w:val="24"/>
                <w:szCs w:val="24"/>
              </w:rPr>
              <w:t>.</w:t>
            </w:r>
          </w:p>
        </w:tc>
      </w:tr>
      <w:tr w:rsidR="00185A2F" w:rsidRPr="00496B3A" w14:paraId="380C003A"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4B4957" w14:textId="353352F7" w:rsidR="00185A2F" w:rsidRPr="00496B3A" w:rsidRDefault="00D14E4F" w:rsidP="00866FA5">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185A2F"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493FD6" w14:textId="12F94494" w:rsidR="00185A2F" w:rsidRPr="00A53F04" w:rsidRDefault="00A53F04" w:rsidP="00A53F04">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DF54A3" w:rsidRPr="00A53F04">
              <w:rPr>
                <w:rFonts w:ascii="Times New Roman" w:eastAsia="Times New Roman" w:hAnsi="Times New Roman" w:cs="Times New Roman"/>
                <w:sz w:val="24"/>
                <w:szCs w:val="24"/>
              </w:rPr>
              <w:t xml:space="preserve">Incorrect </w:t>
            </w:r>
            <w:r>
              <w:rPr>
                <w:rFonts w:ascii="Times New Roman" w:eastAsia="Times New Roman" w:hAnsi="Times New Roman" w:cs="Times New Roman"/>
                <w:sz w:val="24"/>
                <w:szCs w:val="24"/>
              </w:rPr>
              <w:t>login credentials</w:t>
            </w:r>
            <w:r w:rsidR="00DF54A3" w:rsidRPr="00A53F04">
              <w:rPr>
                <w:rFonts w:ascii="Times New Roman" w:eastAsia="Times New Roman" w:hAnsi="Times New Roman" w:cs="Times New Roman"/>
                <w:sz w:val="24"/>
                <w:szCs w:val="24"/>
              </w:rPr>
              <w:t>.</w:t>
            </w:r>
          </w:p>
          <w:p w14:paraId="348D9EA5" w14:textId="50AB169F" w:rsidR="00DF54A3" w:rsidRPr="00DF54A3" w:rsidRDefault="00573AFE" w:rsidP="00573AFE">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 Error in d</w:t>
            </w:r>
            <w:r w:rsidR="00DF54A3">
              <w:rPr>
                <w:rFonts w:ascii="Times New Roman" w:eastAsia="Times New Roman" w:hAnsi="Times New Roman" w:cs="Times New Roman"/>
                <w:sz w:val="24"/>
                <w:szCs w:val="24"/>
              </w:rPr>
              <w:t>atabase connect</w:t>
            </w:r>
            <w:r>
              <w:rPr>
                <w:rFonts w:ascii="Times New Roman" w:eastAsia="Times New Roman" w:hAnsi="Times New Roman" w:cs="Times New Roman"/>
                <w:sz w:val="24"/>
                <w:szCs w:val="24"/>
              </w:rPr>
              <w:t>ion</w:t>
            </w:r>
            <w:r w:rsidR="00DF54A3">
              <w:rPr>
                <w:rFonts w:ascii="Times New Roman" w:eastAsia="Times New Roman" w:hAnsi="Times New Roman" w:cs="Times New Roman"/>
                <w:sz w:val="24"/>
                <w:szCs w:val="24"/>
              </w:rPr>
              <w:t>.</w:t>
            </w:r>
          </w:p>
        </w:tc>
      </w:tr>
      <w:tr w:rsidR="00185A2F" w:rsidRPr="00496B3A" w14:paraId="3A5E4DD8" w14:textId="77777777" w:rsidTr="007F0F06">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717435" w14:textId="77777777" w:rsidR="00185A2F" w:rsidRPr="00496B3A" w:rsidRDefault="00185A2F" w:rsidP="00866FA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83E580" w14:textId="288E492A" w:rsidR="00185A2F" w:rsidRPr="00B373BA" w:rsidRDefault="00B373BA" w:rsidP="00B373B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185A2F" w:rsidRPr="00B373BA">
              <w:rPr>
                <w:rFonts w:ascii="Times New Roman" w:eastAsia="Times New Roman" w:hAnsi="Times New Roman" w:cs="Times New Roman"/>
                <w:sz w:val="24"/>
                <w:szCs w:val="24"/>
              </w:rPr>
              <w:t>Availability</w:t>
            </w:r>
            <w:r>
              <w:rPr>
                <w:rFonts w:ascii="Times New Roman" w:eastAsia="Times New Roman" w:hAnsi="Times New Roman" w:cs="Times New Roman"/>
                <w:sz w:val="24"/>
                <w:szCs w:val="24"/>
              </w:rPr>
              <w:t>: The w</w:t>
            </w:r>
            <w:r w:rsidR="00185A2F" w:rsidRPr="00B373BA">
              <w:rPr>
                <w:rFonts w:ascii="Times New Roman" w:eastAsia="Times New Roman" w:hAnsi="Times New Roman" w:cs="Times New Roman"/>
                <w:sz w:val="24"/>
                <w:szCs w:val="24"/>
              </w:rPr>
              <w:t>eb application must be available 95% of time in a span of 24 hours.</w:t>
            </w:r>
          </w:p>
          <w:p w14:paraId="25084DF2" w14:textId="57F27955" w:rsidR="00185A2F" w:rsidRPr="00783BF0" w:rsidRDefault="00783BF0" w:rsidP="00783BF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Security:</w:t>
            </w:r>
            <w:r w:rsidR="00185A2F" w:rsidRPr="00783BF0">
              <w:rPr>
                <w:rFonts w:ascii="Times New Roman" w:eastAsia="Times New Roman" w:hAnsi="Times New Roman" w:cs="Times New Roman"/>
                <w:sz w:val="24"/>
                <w:szCs w:val="24"/>
              </w:rPr>
              <w:t xml:space="preserve">   Maximum failed login attempt allowed must be 5.</w:t>
            </w:r>
          </w:p>
          <w:p w14:paraId="4AA30CDD" w14:textId="47F8E739" w:rsidR="00185A2F" w:rsidRPr="00783BF0" w:rsidRDefault="00783BF0" w:rsidP="00783BF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Compatibility:</w:t>
            </w:r>
            <w:r w:rsidR="00185A2F" w:rsidRPr="00783BF0">
              <w:rPr>
                <w:rFonts w:ascii="Times New Roman" w:eastAsia="Times New Roman" w:hAnsi="Times New Roman" w:cs="Times New Roman"/>
                <w:sz w:val="24"/>
                <w:szCs w:val="24"/>
              </w:rPr>
              <w:t xml:space="preserve"> </w:t>
            </w:r>
            <w:r w:rsidR="00447B73" w:rsidRPr="00783BF0">
              <w:rPr>
                <w:rFonts w:ascii="Times New Roman" w:eastAsia="Times New Roman" w:hAnsi="Times New Roman" w:cs="Times New Roman"/>
                <w:sz w:val="24"/>
                <w:szCs w:val="24"/>
              </w:rPr>
              <w:t>The user i</w:t>
            </w:r>
            <w:r w:rsidR="00185A2F" w:rsidRPr="00783BF0">
              <w:rPr>
                <w:rFonts w:ascii="Times New Roman" w:eastAsia="Times New Roman" w:hAnsi="Times New Roman" w:cs="Times New Roman"/>
                <w:sz w:val="24"/>
                <w:szCs w:val="24"/>
              </w:rPr>
              <w:t xml:space="preserve">nterface should be rendered as expected in browsers </w:t>
            </w:r>
            <w:r w:rsidR="00827785">
              <w:rPr>
                <w:rFonts w:ascii="Times New Roman" w:eastAsia="Times New Roman" w:hAnsi="Times New Roman" w:cs="Times New Roman"/>
                <w:sz w:val="24"/>
                <w:szCs w:val="24"/>
              </w:rPr>
              <w:t>such as</w:t>
            </w:r>
            <w:r w:rsidR="00185A2F" w:rsidRPr="00783BF0">
              <w:rPr>
                <w:rFonts w:ascii="Times New Roman" w:eastAsia="Times New Roman" w:hAnsi="Times New Roman" w:cs="Times New Roman"/>
                <w:sz w:val="24"/>
                <w:szCs w:val="24"/>
              </w:rPr>
              <w:t xml:space="preserve"> Internet Explorer (above version 8), Mozilla Firefox, Chrome and Safari</w:t>
            </w:r>
          </w:p>
          <w:p w14:paraId="6C314CDB" w14:textId="77777777" w:rsidR="00185A2F" w:rsidRPr="00496B3A" w:rsidRDefault="00185A2F" w:rsidP="00866FA5">
            <w:pPr>
              <w:pStyle w:val="ListParagraph"/>
              <w:spacing w:after="0" w:line="240" w:lineRule="auto"/>
              <w:ind w:left="460"/>
              <w:jc w:val="both"/>
              <w:rPr>
                <w:rFonts w:ascii="Times New Roman" w:eastAsia="Times New Roman" w:hAnsi="Times New Roman" w:cs="Times New Roman"/>
                <w:sz w:val="24"/>
                <w:szCs w:val="24"/>
              </w:rPr>
            </w:pPr>
          </w:p>
        </w:tc>
      </w:tr>
    </w:tbl>
    <w:p w14:paraId="4EDD1AAE" w14:textId="77777777" w:rsidR="00185A2F" w:rsidRDefault="00185A2F" w:rsidP="00593C68">
      <w:pPr>
        <w:rPr>
          <w:rFonts w:ascii="Times New Roman" w:hAnsi="Times New Roman" w:cs="Times New Roman"/>
          <w:b/>
          <w:sz w:val="24"/>
          <w:szCs w:val="24"/>
        </w:rPr>
      </w:pPr>
    </w:p>
    <w:p w14:paraId="40C1A9B5" w14:textId="77777777" w:rsidR="00032838" w:rsidRDefault="00032838">
      <w:pPr>
        <w:rPr>
          <w:rFonts w:ascii="Times New Roman" w:hAnsi="Times New Roman" w:cs="Times New Roman"/>
          <w:b/>
          <w:sz w:val="24"/>
          <w:szCs w:val="24"/>
        </w:rPr>
      </w:pPr>
      <w:r>
        <w:rPr>
          <w:rFonts w:ascii="Times New Roman" w:hAnsi="Times New Roman" w:cs="Times New Roman"/>
          <w:b/>
          <w:sz w:val="24"/>
          <w:szCs w:val="24"/>
        </w:rPr>
        <w:br w:type="page"/>
      </w:r>
    </w:p>
    <w:p w14:paraId="13555C6E" w14:textId="4CF3D1BA" w:rsidR="00825622" w:rsidRDefault="00F21BCA" w:rsidP="00593C68">
      <w:pPr>
        <w:rPr>
          <w:rFonts w:ascii="Times New Roman" w:hAnsi="Times New Roman" w:cs="Times New Roman"/>
          <w:b/>
          <w:sz w:val="24"/>
          <w:szCs w:val="24"/>
        </w:rPr>
      </w:pPr>
      <w:r>
        <w:rPr>
          <w:rFonts w:ascii="Times New Roman" w:hAnsi="Times New Roman" w:cs="Times New Roman"/>
          <w:b/>
          <w:sz w:val="24"/>
          <w:szCs w:val="24"/>
        </w:rPr>
        <w:lastRenderedPageBreak/>
        <w:t>TABLE 3</w:t>
      </w:r>
      <w:r w:rsidR="009D5384">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Search Economic Travel Option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CF75C7" w:rsidRPr="00496B3A" w14:paraId="696247C1"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C7ABEC" w14:textId="51BC8017" w:rsidR="00CF75C7" w:rsidRPr="00496B3A" w:rsidRDefault="00D14E4F" w:rsidP="00D14E4F">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CF75C7"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1B4CE9" w14:textId="77777777" w:rsidR="00CF75C7" w:rsidRPr="00D14E4F" w:rsidRDefault="00F772A2" w:rsidP="00D14E4F">
            <w:pPr>
              <w:spacing w:after="0" w:line="240" w:lineRule="auto"/>
              <w:jc w:val="both"/>
              <w:rPr>
                <w:rFonts w:ascii="Times New Roman" w:eastAsia="Times New Roman" w:hAnsi="Times New Roman" w:cs="Times New Roman"/>
                <w:sz w:val="24"/>
                <w:szCs w:val="24"/>
              </w:rPr>
            </w:pPr>
            <w:r w:rsidRPr="00D14E4F">
              <w:rPr>
                <w:rFonts w:ascii="Times New Roman" w:eastAsia="Times New Roman" w:hAnsi="Times New Roman" w:cs="Times New Roman"/>
                <w:sz w:val="24"/>
                <w:szCs w:val="24"/>
              </w:rPr>
              <w:t>Search economic travel option</w:t>
            </w:r>
          </w:p>
        </w:tc>
      </w:tr>
      <w:tr w:rsidR="00CF75C7" w:rsidRPr="00496B3A" w14:paraId="564E9B2F"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67B165" w14:textId="77777777"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D5A50" w14:textId="3BE35C3F" w:rsidR="00CF75C7" w:rsidRPr="00496B3A" w:rsidRDefault="00D14E4F" w:rsidP="00D14E4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CF75C7" w:rsidRPr="00496B3A" w14:paraId="34EA7F66"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4381D" w14:textId="243E2FBC" w:rsidR="00CF75C7" w:rsidRPr="00496B3A" w:rsidRDefault="00D14E4F"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CF75C7"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96270" w14:textId="17E408C5" w:rsidR="00CF75C7" w:rsidRPr="00496B3A" w:rsidRDefault="00663235" w:rsidP="0066323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F75C7" w:rsidRPr="00496B3A">
              <w:rPr>
                <w:rFonts w:ascii="Times New Roman" w:eastAsia="Times New Roman" w:hAnsi="Times New Roman" w:cs="Times New Roman"/>
                <w:sz w:val="24"/>
                <w:szCs w:val="24"/>
              </w:rPr>
              <w:t>The application is running.</w:t>
            </w:r>
          </w:p>
          <w:p w14:paraId="1E123B7B" w14:textId="793C73CD" w:rsidR="00CF75C7" w:rsidRPr="00496B3A" w:rsidRDefault="00663235" w:rsidP="0066323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CF75C7"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00CF75C7" w:rsidRPr="00496B3A">
              <w:rPr>
                <w:rFonts w:ascii="Times New Roman" w:eastAsia="Times New Roman" w:hAnsi="Times New Roman" w:cs="Times New Roman"/>
                <w:sz w:val="24"/>
                <w:szCs w:val="24"/>
              </w:rPr>
              <w:t xml:space="preserve"> established.</w:t>
            </w:r>
          </w:p>
          <w:p w14:paraId="772D3D8D" w14:textId="77777777" w:rsidR="005F25C2" w:rsidRDefault="0062786E" w:rsidP="005F25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5F25C2">
              <w:rPr>
                <w:rFonts w:ascii="Times New Roman" w:eastAsia="Times New Roman" w:hAnsi="Times New Roman" w:cs="Times New Roman"/>
                <w:sz w:val="24"/>
                <w:szCs w:val="24"/>
              </w:rPr>
              <w:t>User account already exists</w:t>
            </w:r>
            <w:r w:rsidR="00CF75C7" w:rsidRPr="00496B3A">
              <w:rPr>
                <w:rFonts w:ascii="Times New Roman" w:eastAsia="Times New Roman" w:hAnsi="Times New Roman" w:cs="Times New Roman"/>
                <w:sz w:val="24"/>
                <w:szCs w:val="24"/>
              </w:rPr>
              <w:t>.</w:t>
            </w:r>
          </w:p>
          <w:p w14:paraId="2CB4F367" w14:textId="10B7446D" w:rsidR="00CF75C7" w:rsidRPr="00496B3A" w:rsidRDefault="00CF75C7" w:rsidP="005F25C2">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w:t>
            </w:r>
            <w:r w:rsidR="005F25C2">
              <w:rPr>
                <w:rFonts w:ascii="Times New Roman" w:eastAsia="Times New Roman" w:hAnsi="Times New Roman" w:cs="Times New Roman"/>
                <w:sz w:val="24"/>
                <w:szCs w:val="24"/>
              </w:rPr>
              <w:t xml:space="preserve">REST </w:t>
            </w:r>
            <w:r w:rsidRPr="00496B3A">
              <w:rPr>
                <w:rFonts w:ascii="Times New Roman" w:eastAsia="Times New Roman" w:hAnsi="Times New Roman" w:cs="Times New Roman"/>
                <w:sz w:val="24"/>
                <w:szCs w:val="24"/>
              </w:rPr>
              <w:t xml:space="preserve">API </w:t>
            </w:r>
            <w:r w:rsidR="005F25C2">
              <w:rPr>
                <w:rFonts w:ascii="Times New Roman" w:eastAsia="Times New Roman" w:hAnsi="Times New Roman" w:cs="Times New Roman"/>
                <w:sz w:val="24"/>
                <w:szCs w:val="24"/>
              </w:rPr>
              <w:t>are accessible</w:t>
            </w:r>
            <w:r w:rsidR="00CA470E">
              <w:rPr>
                <w:rFonts w:ascii="Times New Roman" w:eastAsia="Times New Roman" w:hAnsi="Times New Roman" w:cs="Times New Roman"/>
                <w:sz w:val="24"/>
                <w:szCs w:val="24"/>
              </w:rPr>
              <w:t xml:space="preserve"> over Internet</w:t>
            </w:r>
            <w:r w:rsidRPr="00496B3A">
              <w:rPr>
                <w:rFonts w:ascii="Times New Roman" w:eastAsia="Times New Roman" w:hAnsi="Times New Roman" w:cs="Times New Roman"/>
                <w:sz w:val="24"/>
                <w:szCs w:val="24"/>
              </w:rPr>
              <w:t xml:space="preserve">. </w:t>
            </w:r>
          </w:p>
        </w:tc>
      </w:tr>
      <w:tr w:rsidR="00CF75C7" w:rsidRPr="00496B3A" w14:paraId="5C753DEF"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642C0" w14:textId="77777777"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B0CA26" w14:textId="77777777" w:rsidR="00F76A55" w:rsidRDefault="00956C37"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w:t>
            </w:r>
            <w:r w:rsidR="00CF75C7"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visits homepage and clicks on “Travel Search”</w:t>
            </w:r>
            <w:r w:rsidR="006B2E8C">
              <w:rPr>
                <w:rFonts w:ascii="Times New Roman" w:eastAsia="Times New Roman" w:hAnsi="Times New Roman" w:cs="Times New Roman"/>
                <w:sz w:val="24"/>
                <w:szCs w:val="24"/>
              </w:rPr>
              <w:t xml:space="preserve"> li</w:t>
            </w:r>
            <w:r w:rsidR="00F76A55">
              <w:rPr>
                <w:rFonts w:ascii="Times New Roman" w:eastAsia="Times New Roman" w:hAnsi="Times New Roman" w:cs="Times New Roman"/>
                <w:sz w:val="24"/>
                <w:szCs w:val="24"/>
              </w:rPr>
              <w:t>nk.</w:t>
            </w:r>
          </w:p>
          <w:p w14:paraId="37C91F45" w14:textId="787DD5E9" w:rsidR="00CF75C7" w:rsidRPr="00496B3A" w:rsidRDefault="004279EA"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F1003">
              <w:rPr>
                <w:rFonts w:ascii="Times New Roman" w:eastAsia="Times New Roman" w:hAnsi="Times New Roman" w:cs="Times New Roman"/>
                <w:sz w:val="24"/>
                <w:szCs w:val="24"/>
              </w:rPr>
              <w:t xml:space="preserve">User </w:t>
            </w:r>
            <w:r w:rsidR="00F76A55">
              <w:rPr>
                <w:rFonts w:ascii="Times New Roman" w:eastAsia="Times New Roman" w:hAnsi="Times New Roman" w:cs="Times New Roman"/>
                <w:sz w:val="24"/>
                <w:szCs w:val="24"/>
              </w:rPr>
              <w:t>enters source, destination, and travel preferences</w:t>
            </w:r>
            <w:r w:rsidR="00575093">
              <w:rPr>
                <w:rFonts w:ascii="Times New Roman" w:eastAsia="Times New Roman" w:hAnsi="Times New Roman" w:cs="Times New Roman"/>
                <w:sz w:val="24"/>
                <w:szCs w:val="24"/>
              </w:rPr>
              <w:t xml:space="preserve"> as “Economical”</w:t>
            </w:r>
            <w:r w:rsidR="00CF75C7" w:rsidRPr="00496B3A">
              <w:rPr>
                <w:rFonts w:ascii="Times New Roman" w:eastAsia="Times New Roman" w:hAnsi="Times New Roman" w:cs="Times New Roman"/>
                <w:sz w:val="24"/>
                <w:szCs w:val="24"/>
              </w:rPr>
              <w:t>.</w:t>
            </w:r>
          </w:p>
          <w:p w14:paraId="36A153DD" w14:textId="760A43B6" w:rsidR="0086673B" w:rsidRDefault="0086673B" w:rsidP="008667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clicks on “Search Results” button to submit form.</w:t>
            </w:r>
          </w:p>
          <w:p w14:paraId="39C1588F" w14:textId="04655722" w:rsidR="00CF75C7" w:rsidRPr="00496B3A" w:rsidRDefault="0086673B" w:rsidP="008667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CF75C7" w:rsidRPr="00496B3A">
              <w:rPr>
                <w:rFonts w:ascii="Times New Roman" w:eastAsia="Times New Roman" w:hAnsi="Times New Roman" w:cs="Times New Roman"/>
                <w:sz w:val="24"/>
                <w:szCs w:val="24"/>
              </w:rPr>
              <w:t xml:space="preserve">System calls </w:t>
            </w:r>
            <w:r w:rsidR="00512937">
              <w:rPr>
                <w:rFonts w:ascii="Times New Roman" w:eastAsia="Times New Roman" w:hAnsi="Times New Roman" w:cs="Times New Roman"/>
                <w:sz w:val="24"/>
                <w:szCs w:val="24"/>
              </w:rPr>
              <w:t xml:space="preserve">REST </w:t>
            </w:r>
            <w:r w:rsidR="00CF75C7" w:rsidRPr="00496B3A">
              <w:rPr>
                <w:rFonts w:ascii="Times New Roman" w:eastAsia="Times New Roman" w:hAnsi="Times New Roman" w:cs="Times New Roman"/>
                <w:sz w:val="24"/>
                <w:szCs w:val="24"/>
              </w:rPr>
              <w:t>API to f</w:t>
            </w:r>
            <w:r w:rsidR="003F5B9F">
              <w:rPr>
                <w:rFonts w:ascii="Times New Roman" w:eastAsia="Times New Roman" w:hAnsi="Times New Roman" w:cs="Times New Roman"/>
                <w:sz w:val="24"/>
                <w:szCs w:val="24"/>
              </w:rPr>
              <w:t>etch</w:t>
            </w:r>
            <w:r w:rsidR="00CF75C7" w:rsidRPr="00496B3A">
              <w:rPr>
                <w:rFonts w:ascii="Times New Roman" w:eastAsia="Times New Roman" w:hAnsi="Times New Roman" w:cs="Times New Roman"/>
                <w:sz w:val="24"/>
                <w:szCs w:val="24"/>
              </w:rPr>
              <w:t xml:space="preserve"> travel </w:t>
            </w:r>
            <w:r w:rsidR="003F5B9F">
              <w:rPr>
                <w:rFonts w:ascii="Times New Roman" w:eastAsia="Times New Roman" w:hAnsi="Times New Roman" w:cs="Times New Roman"/>
                <w:sz w:val="24"/>
                <w:szCs w:val="24"/>
              </w:rPr>
              <w:t xml:space="preserve">details from Google, </w:t>
            </w:r>
            <w:r w:rsidR="00CF75C7" w:rsidRPr="00496B3A">
              <w:rPr>
                <w:rFonts w:ascii="Times New Roman" w:eastAsia="Times New Roman" w:hAnsi="Times New Roman" w:cs="Times New Roman"/>
                <w:sz w:val="24"/>
                <w:szCs w:val="24"/>
              </w:rPr>
              <w:t>Uber,</w:t>
            </w:r>
            <w:r w:rsidR="003F5B9F">
              <w:rPr>
                <w:rFonts w:ascii="Times New Roman" w:eastAsia="Times New Roman" w:hAnsi="Times New Roman" w:cs="Times New Roman"/>
                <w:sz w:val="24"/>
                <w:szCs w:val="24"/>
              </w:rPr>
              <w:t xml:space="preserve"> and</w:t>
            </w:r>
            <w:r w:rsidR="00CF75C7" w:rsidRPr="00496B3A">
              <w:rPr>
                <w:rFonts w:ascii="Times New Roman" w:eastAsia="Times New Roman" w:hAnsi="Times New Roman" w:cs="Times New Roman"/>
                <w:sz w:val="24"/>
                <w:szCs w:val="24"/>
              </w:rPr>
              <w:t xml:space="preserve"> Lyft.</w:t>
            </w:r>
          </w:p>
          <w:p w14:paraId="496F2C28" w14:textId="2F3B6B30" w:rsidR="00CF75C7" w:rsidRPr="00496B3A" w:rsidRDefault="00DA6A5A" w:rsidP="00DA6A5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CF75C7" w:rsidRPr="00496B3A">
              <w:rPr>
                <w:rFonts w:ascii="Times New Roman" w:eastAsia="Times New Roman" w:hAnsi="Times New Roman" w:cs="Times New Roman"/>
                <w:sz w:val="24"/>
                <w:szCs w:val="24"/>
              </w:rPr>
              <w:t xml:space="preserve">System shows </w:t>
            </w:r>
            <w:r>
              <w:rPr>
                <w:rFonts w:ascii="Times New Roman" w:eastAsia="Times New Roman" w:hAnsi="Times New Roman" w:cs="Times New Roman"/>
                <w:sz w:val="24"/>
                <w:szCs w:val="24"/>
              </w:rPr>
              <w:t xml:space="preserve">various details such as distance, duration, and cost of </w:t>
            </w:r>
            <w:r w:rsidR="00CF75C7" w:rsidRPr="00496B3A">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available travel </w:t>
            </w:r>
            <w:r w:rsidR="00A73DC5">
              <w:rPr>
                <w:rFonts w:ascii="Times New Roman" w:eastAsia="Times New Roman" w:hAnsi="Times New Roman" w:cs="Times New Roman"/>
                <w:sz w:val="24"/>
                <w:szCs w:val="24"/>
              </w:rPr>
              <w:t>mode</w:t>
            </w:r>
            <w:r w:rsidR="00B5298B">
              <w:rPr>
                <w:rFonts w:ascii="Times New Roman" w:eastAsia="Times New Roman" w:hAnsi="Times New Roman" w:cs="Times New Roman"/>
                <w:sz w:val="24"/>
                <w:szCs w:val="24"/>
              </w:rPr>
              <w:t xml:space="preserve"> and sort results based on cost</w:t>
            </w:r>
            <w:r>
              <w:rPr>
                <w:rFonts w:ascii="Times New Roman" w:eastAsia="Times New Roman" w:hAnsi="Times New Roman" w:cs="Times New Roman"/>
                <w:sz w:val="24"/>
                <w:szCs w:val="24"/>
              </w:rPr>
              <w:t>.</w:t>
            </w:r>
          </w:p>
          <w:p w14:paraId="5A93356B" w14:textId="04117342" w:rsidR="00CF75C7" w:rsidRPr="00496B3A" w:rsidRDefault="004279EA" w:rsidP="00D8413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5732D">
              <w:rPr>
                <w:rFonts w:ascii="Times New Roman" w:eastAsia="Times New Roman" w:hAnsi="Times New Roman" w:cs="Times New Roman"/>
                <w:sz w:val="24"/>
                <w:szCs w:val="24"/>
              </w:rPr>
              <w:t xml:space="preserve">User selects the travel option and </w:t>
            </w:r>
            <w:r w:rsidR="00CF75C7" w:rsidRPr="00496B3A">
              <w:rPr>
                <w:rFonts w:ascii="Times New Roman" w:eastAsia="Times New Roman" w:hAnsi="Times New Roman" w:cs="Times New Roman"/>
                <w:sz w:val="24"/>
                <w:szCs w:val="24"/>
              </w:rPr>
              <w:t>saves travel preference.</w:t>
            </w:r>
          </w:p>
        </w:tc>
      </w:tr>
      <w:tr w:rsidR="00CF75C7" w:rsidRPr="00496B3A" w14:paraId="21B4C520"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D5E187" w14:textId="0464CEC9" w:rsidR="00CF75C7" w:rsidRPr="00496B3A" w:rsidRDefault="00F81F40"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CF75C7"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9BA81" w14:textId="11A94A4E" w:rsidR="00CF75C7" w:rsidRPr="00A673D8" w:rsidRDefault="008B5687" w:rsidP="008B568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CF75C7" w:rsidRPr="00A673D8">
              <w:rPr>
                <w:rFonts w:ascii="Times New Roman" w:eastAsia="Times New Roman" w:hAnsi="Times New Roman" w:cs="Times New Roman"/>
                <w:sz w:val="24"/>
                <w:szCs w:val="24"/>
              </w:rPr>
              <w:t xml:space="preserve"> travel </w:t>
            </w:r>
            <w:r>
              <w:rPr>
                <w:rFonts w:ascii="Times New Roman" w:eastAsia="Times New Roman" w:hAnsi="Times New Roman" w:cs="Times New Roman"/>
                <w:sz w:val="24"/>
                <w:szCs w:val="24"/>
              </w:rPr>
              <w:t>preference</w:t>
            </w:r>
            <w:r w:rsidR="00CF75C7" w:rsidRPr="00A673D8">
              <w:rPr>
                <w:rFonts w:ascii="Times New Roman" w:eastAsia="Times New Roman" w:hAnsi="Times New Roman" w:cs="Times New Roman"/>
                <w:sz w:val="24"/>
                <w:szCs w:val="24"/>
              </w:rPr>
              <w:t xml:space="preserve"> is saved into </w:t>
            </w:r>
            <w:r w:rsidR="008B1108">
              <w:rPr>
                <w:rFonts w:ascii="Times New Roman" w:eastAsia="Times New Roman" w:hAnsi="Times New Roman" w:cs="Times New Roman"/>
                <w:sz w:val="24"/>
                <w:szCs w:val="24"/>
              </w:rPr>
              <w:t xml:space="preserve">the </w:t>
            </w:r>
            <w:r w:rsidR="00CF75C7" w:rsidRPr="00A673D8">
              <w:rPr>
                <w:rFonts w:ascii="Times New Roman" w:eastAsia="Times New Roman" w:hAnsi="Times New Roman" w:cs="Times New Roman"/>
                <w:sz w:val="24"/>
                <w:szCs w:val="24"/>
              </w:rPr>
              <w:t>database.</w:t>
            </w:r>
          </w:p>
        </w:tc>
      </w:tr>
      <w:tr w:rsidR="00CF75C7" w:rsidRPr="00496B3A" w14:paraId="35FFB07F"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B236F" w14:textId="00ADF553" w:rsidR="00CF75C7" w:rsidRPr="00496B3A" w:rsidRDefault="00F81F40"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CF75C7"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B25C0" w14:textId="1D6CC53A" w:rsidR="00CF75C7" w:rsidRPr="00496B3A" w:rsidRDefault="0084371C" w:rsidP="0084371C">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F75C7" w:rsidRPr="00496B3A">
              <w:rPr>
                <w:rFonts w:ascii="Times New Roman" w:eastAsia="Times New Roman" w:hAnsi="Times New Roman" w:cs="Times New Roman"/>
                <w:sz w:val="24"/>
                <w:szCs w:val="24"/>
              </w:rPr>
              <w:t>Invalid characters or more than max characters allowed – system prompts to correct error inputs.</w:t>
            </w:r>
          </w:p>
          <w:p w14:paraId="3C341B14" w14:textId="11D74098" w:rsidR="00CF75C7" w:rsidRPr="00496B3A" w:rsidRDefault="0084371C" w:rsidP="0084371C">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F75C7" w:rsidRPr="00496B3A">
              <w:rPr>
                <w:rFonts w:ascii="Times New Roman" w:eastAsia="Times New Roman" w:hAnsi="Times New Roman" w:cs="Times New Roman"/>
                <w:sz w:val="24"/>
                <w:szCs w:val="24"/>
              </w:rPr>
              <w:t> Fields left incomplete at time user submits form - system prompts user to complete input fields.</w:t>
            </w:r>
          </w:p>
        </w:tc>
      </w:tr>
      <w:tr w:rsidR="00CF75C7" w:rsidRPr="00496B3A" w14:paraId="11EDA312"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22D6FF" w14:textId="77777777" w:rsidR="00CF75C7" w:rsidRPr="00496B3A" w:rsidRDefault="00CF75C7"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98A260" w14:textId="4BF456B2" w:rsidR="009A155A" w:rsidRDefault="009A155A" w:rsidP="009A155A">
            <w:pPr>
              <w:spacing w:after="0"/>
              <w:jc w:val="both"/>
              <w:rPr>
                <w:rFonts w:ascii="Times New Roman" w:hAnsi="Times New Roman" w:cs="Times New Roman"/>
                <w:sz w:val="24"/>
                <w:szCs w:val="24"/>
              </w:rPr>
            </w:pPr>
            <w:r>
              <w:rPr>
                <w:rFonts w:ascii="Times New Roman" w:hAnsi="Times New Roman" w:cs="Times New Roman"/>
                <w:sz w:val="24"/>
                <w:szCs w:val="24"/>
              </w:rPr>
              <w:t xml:space="preserve">1. </w:t>
            </w:r>
            <w:r w:rsidR="009B37EA">
              <w:rPr>
                <w:rFonts w:ascii="Times New Roman" w:hAnsi="Times New Roman" w:cs="Times New Roman"/>
                <w:sz w:val="24"/>
                <w:szCs w:val="24"/>
              </w:rPr>
              <w:t xml:space="preserve">Interoperability: </w:t>
            </w:r>
            <w:r w:rsidRPr="009A155A">
              <w:rPr>
                <w:rFonts w:ascii="Times New Roman" w:hAnsi="Times New Roman" w:cs="Times New Roman"/>
                <w:sz w:val="24"/>
                <w:szCs w:val="24"/>
              </w:rPr>
              <w:t>The w</w:t>
            </w:r>
            <w:r w:rsidR="00CF75C7" w:rsidRPr="009A155A">
              <w:rPr>
                <w:rFonts w:ascii="Times New Roman" w:hAnsi="Times New Roman" w:cs="Times New Roman"/>
                <w:sz w:val="24"/>
                <w:szCs w:val="24"/>
              </w:rPr>
              <w:t>eb application should be able to connect and request/respond data to Travel API using REST API</w:t>
            </w:r>
          </w:p>
          <w:p w14:paraId="6324B2D6" w14:textId="4E880A8C" w:rsidR="00CF75C7" w:rsidRPr="009A155A" w:rsidRDefault="009A155A" w:rsidP="009A155A">
            <w:pPr>
              <w:spacing w:after="0"/>
              <w:jc w:val="both"/>
              <w:rPr>
                <w:rFonts w:ascii="Times New Roman" w:hAnsi="Times New Roman" w:cs="Times New Roman"/>
                <w:sz w:val="24"/>
                <w:szCs w:val="24"/>
              </w:rPr>
            </w:pPr>
            <w:r>
              <w:rPr>
                <w:rFonts w:ascii="Times New Roman" w:hAnsi="Times New Roman" w:cs="Times New Roman"/>
                <w:sz w:val="24"/>
                <w:szCs w:val="24"/>
              </w:rPr>
              <w:t xml:space="preserve">2. </w:t>
            </w:r>
            <w:r w:rsidR="00CF75C7" w:rsidRPr="009A155A">
              <w:rPr>
                <w:rFonts w:ascii="Times New Roman" w:eastAsia="Times New Roman" w:hAnsi="Times New Roman" w:cs="Times New Roman"/>
                <w:sz w:val="24"/>
                <w:szCs w:val="24"/>
              </w:rPr>
              <w:t>Availability: Connectivity with Uber, Lyft, LB Transit and Metro should be available for 90%.</w:t>
            </w:r>
          </w:p>
        </w:tc>
      </w:tr>
    </w:tbl>
    <w:p w14:paraId="6495AF85" w14:textId="77777777" w:rsidR="00CF75C7" w:rsidRDefault="00CF75C7" w:rsidP="00593C68">
      <w:pPr>
        <w:rPr>
          <w:rFonts w:ascii="Times New Roman" w:hAnsi="Times New Roman" w:cs="Times New Roman"/>
          <w:b/>
          <w:sz w:val="24"/>
          <w:szCs w:val="24"/>
        </w:rPr>
      </w:pPr>
    </w:p>
    <w:p w14:paraId="4CD87EF6" w14:textId="77777777" w:rsidR="00032838" w:rsidRDefault="00032838">
      <w:pPr>
        <w:rPr>
          <w:rFonts w:ascii="Times New Roman" w:hAnsi="Times New Roman" w:cs="Times New Roman"/>
          <w:b/>
          <w:sz w:val="24"/>
          <w:szCs w:val="24"/>
        </w:rPr>
      </w:pPr>
      <w:r>
        <w:rPr>
          <w:rFonts w:ascii="Times New Roman" w:hAnsi="Times New Roman" w:cs="Times New Roman"/>
          <w:b/>
          <w:sz w:val="24"/>
          <w:szCs w:val="24"/>
        </w:rPr>
        <w:br w:type="page"/>
      </w:r>
    </w:p>
    <w:p w14:paraId="5D7B742E" w14:textId="5F294211" w:rsidR="003944F8" w:rsidRDefault="00E051FD" w:rsidP="00593C68">
      <w:pPr>
        <w:rPr>
          <w:rFonts w:ascii="Times New Roman" w:hAnsi="Times New Roman" w:cs="Times New Roman"/>
          <w:b/>
          <w:sz w:val="24"/>
          <w:szCs w:val="24"/>
        </w:rPr>
      </w:pPr>
      <w:r>
        <w:rPr>
          <w:rFonts w:ascii="Times New Roman" w:hAnsi="Times New Roman" w:cs="Times New Roman"/>
          <w:b/>
          <w:sz w:val="24"/>
          <w:szCs w:val="24"/>
        </w:rPr>
        <w:lastRenderedPageBreak/>
        <w:t>TABLE 4</w:t>
      </w:r>
      <w:r w:rsidR="00877BC7">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Search Faster Travel Option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D159AB" w:rsidRPr="00496B3A" w14:paraId="5855E71B"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24F402" w14:textId="79F4DFEA" w:rsidR="00D159AB" w:rsidRPr="00496B3A" w:rsidRDefault="00416A6D" w:rsidP="00416A6D">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D159AB"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B1CEC2" w14:textId="77777777" w:rsidR="00D159AB" w:rsidRPr="005A330A" w:rsidRDefault="007B47B5" w:rsidP="005A330A">
            <w:pPr>
              <w:spacing w:after="0" w:line="240" w:lineRule="auto"/>
              <w:jc w:val="both"/>
              <w:rPr>
                <w:rFonts w:ascii="Times New Roman" w:eastAsia="Times New Roman" w:hAnsi="Times New Roman" w:cs="Times New Roman"/>
                <w:sz w:val="24"/>
                <w:szCs w:val="24"/>
              </w:rPr>
            </w:pPr>
            <w:r w:rsidRPr="005A330A">
              <w:rPr>
                <w:rFonts w:ascii="Times New Roman" w:eastAsia="Times New Roman" w:hAnsi="Times New Roman" w:cs="Times New Roman"/>
                <w:sz w:val="24"/>
                <w:szCs w:val="24"/>
              </w:rPr>
              <w:t>Search faster travel option</w:t>
            </w:r>
          </w:p>
        </w:tc>
      </w:tr>
      <w:tr w:rsidR="00D159AB" w:rsidRPr="00496B3A" w14:paraId="3456F6AC"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FCFBF" w14:textId="77777777"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1C388" w14:textId="357CAE43" w:rsidR="00D159AB" w:rsidRPr="00496B3A" w:rsidRDefault="005A330A" w:rsidP="005A330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D159AB" w:rsidRPr="00496B3A" w14:paraId="480DC78F"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41FC27" w14:textId="4407D52C" w:rsidR="00D159AB" w:rsidRPr="00496B3A" w:rsidRDefault="005F462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D159A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5084E5" w14:textId="77777777" w:rsidR="00F76A55" w:rsidRPr="00496B3A" w:rsidRDefault="00F76A55" w:rsidP="00F76A5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4306EEDA" w14:textId="77777777" w:rsidR="00F76A55" w:rsidRPr="00496B3A" w:rsidRDefault="00F76A55" w:rsidP="00F76A5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7C05FABC" w14:textId="77777777" w:rsidR="00F76A55" w:rsidRDefault="00F76A55" w:rsidP="00F76A5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p w14:paraId="162FEFC3" w14:textId="1A1C1ACB" w:rsidR="00D159AB" w:rsidRPr="00496B3A" w:rsidRDefault="00F76A55" w:rsidP="00F76A55">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REST </w:t>
            </w:r>
            <w:r w:rsidRPr="00496B3A">
              <w:rPr>
                <w:rFonts w:ascii="Times New Roman" w:eastAsia="Times New Roman" w:hAnsi="Times New Roman" w:cs="Times New Roman"/>
                <w:sz w:val="24"/>
                <w:szCs w:val="24"/>
              </w:rPr>
              <w:t xml:space="preserve">API </w:t>
            </w:r>
            <w:r>
              <w:rPr>
                <w:rFonts w:ascii="Times New Roman" w:eastAsia="Times New Roman" w:hAnsi="Times New Roman" w:cs="Times New Roman"/>
                <w:sz w:val="24"/>
                <w:szCs w:val="24"/>
              </w:rPr>
              <w:t>are accessible over Internet</w:t>
            </w:r>
            <w:r w:rsidR="009064AA">
              <w:rPr>
                <w:rFonts w:ascii="Times New Roman" w:eastAsia="Times New Roman" w:hAnsi="Times New Roman" w:cs="Times New Roman"/>
                <w:sz w:val="24"/>
                <w:szCs w:val="24"/>
              </w:rPr>
              <w:t>.</w:t>
            </w:r>
          </w:p>
        </w:tc>
      </w:tr>
      <w:tr w:rsidR="00D159AB" w:rsidRPr="00496B3A" w14:paraId="2D19B386"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AD89DF" w14:textId="77777777"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4CEB4" w14:textId="77777777" w:rsidR="00FC4EC6"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w:t>
            </w:r>
            <w:r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visits homepage and clicks on “Travel Search” link.</w:t>
            </w:r>
          </w:p>
          <w:p w14:paraId="4DFA97D9" w14:textId="706974E1" w:rsidR="00FC4EC6" w:rsidRPr="00496B3A"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2.User enters source, destination, and travel preferences as “</w:t>
            </w:r>
            <w:r w:rsidR="000F4851">
              <w:rPr>
                <w:rFonts w:ascii="Times New Roman" w:eastAsia="Times New Roman" w:hAnsi="Times New Roman" w:cs="Times New Roman"/>
                <w:sz w:val="24"/>
                <w:szCs w:val="24"/>
              </w:rPr>
              <w:t>Fastest</w:t>
            </w:r>
            <w:r>
              <w:rPr>
                <w:rFonts w:ascii="Times New Roman" w:eastAsia="Times New Roman" w:hAnsi="Times New Roman" w:cs="Times New Roman"/>
                <w:sz w:val="24"/>
                <w:szCs w:val="24"/>
              </w:rPr>
              <w:t>”</w:t>
            </w:r>
            <w:r w:rsidRPr="00496B3A">
              <w:rPr>
                <w:rFonts w:ascii="Times New Roman" w:eastAsia="Times New Roman" w:hAnsi="Times New Roman" w:cs="Times New Roman"/>
                <w:sz w:val="24"/>
                <w:szCs w:val="24"/>
              </w:rPr>
              <w:t>.</w:t>
            </w:r>
          </w:p>
          <w:p w14:paraId="21A02C1C" w14:textId="77777777" w:rsidR="00FC4EC6"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clicks on “Search Results” button to submit form.</w:t>
            </w:r>
          </w:p>
          <w:p w14:paraId="18C90491" w14:textId="77777777" w:rsidR="00FC4EC6" w:rsidRPr="00496B3A"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496B3A">
              <w:rPr>
                <w:rFonts w:ascii="Times New Roman" w:eastAsia="Times New Roman" w:hAnsi="Times New Roman" w:cs="Times New Roman"/>
                <w:sz w:val="24"/>
                <w:szCs w:val="24"/>
              </w:rPr>
              <w:t xml:space="preserve">System calls </w:t>
            </w:r>
            <w:r>
              <w:rPr>
                <w:rFonts w:ascii="Times New Roman" w:eastAsia="Times New Roman" w:hAnsi="Times New Roman" w:cs="Times New Roman"/>
                <w:sz w:val="24"/>
                <w:szCs w:val="24"/>
              </w:rPr>
              <w:t xml:space="preserve">REST </w:t>
            </w:r>
            <w:r w:rsidRPr="00496B3A">
              <w:rPr>
                <w:rFonts w:ascii="Times New Roman" w:eastAsia="Times New Roman" w:hAnsi="Times New Roman" w:cs="Times New Roman"/>
                <w:sz w:val="24"/>
                <w:szCs w:val="24"/>
              </w:rPr>
              <w:t>API to f</w:t>
            </w:r>
            <w:r>
              <w:rPr>
                <w:rFonts w:ascii="Times New Roman" w:eastAsia="Times New Roman" w:hAnsi="Times New Roman" w:cs="Times New Roman"/>
                <w:sz w:val="24"/>
                <w:szCs w:val="24"/>
              </w:rPr>
              <w:t>etch</w:t>
            </w:r>
            <w:r w:rsidRPr="00496B3A">
              <w:rPr>
                <w:rFonts w:ascii="Times New Roman" w:eastAsia="Times New Roman" w:hAnsi="Times New Roman" w:cs="Times New Roman"/>
                <w:sz w:val="24"/>
                <w:szCs w:val="24"/>
              </w:rPr>
              <w:t xml:space="preserve"> travel </w:t>
            </w:r>
            <w:r>
              <w:rPr>
                <w:rFonts w:ascii="Times New Roman" w:eastAsia="Times New Roman" w:hAnsi="Times New Roman" w:cs="Times New Roman"/>
                <w:sz w:val="24"/>
                <w:szCs w:val="24"/>
              </w:rPr>
              <w:t xml:space="preserve">details from Google, </w:t>
            </w:r>
            <w:r w:rsidRPr="00496B3A">
              <w:rPr>
                <w:rFonts w:ascii="Times New Roman" w:eastAsia="Times New Roman" w:hAnsi="Times New Roman" w:cs="Times New Roman"/>
                <w:sz w:val="24"/>
                <w:szCs w:val="24"/>
              </w:rPr>
              <w:t>Uber,</w:t>
            </w:r>
            <w:r>
              <w:rPr>
                <w:rFonts w:ascii="Times New Roman" w:eastAsia="Times New Roman" w:hAnsi="Times New Roman" w:cs="Times New Roman"/>
                <w:sz w:val="24"/>
                <w:szCs w:val="24"/>
              </w:rPr>
              <w:t xml:space="preserve"> and</w:t>
            </w:r>
            <w:r w:rsidRPr="00496B3A">
              <w:rPr>
                <w:rFonts w:ascii="Times New Roman" w:eastAsia="Times New Roman" w:hAnsi="Times New Roman" w:cs="Times New Roman"/>
                <w:sz w:val="24"/>
                <w:szCs w:val="24"/>
              </w:rPr>
              <w:t xml:space="preserve"> Lyft.</w:t>
            </w:r>
          </w:p>
          <w:p w14:paraId="72C0F2B5" w14:textId="722F5435" w:rsidR="00FC4EC6" w:rsidRPr="00496B3A"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496B3A">
              <w:rPr>
                <w:rFonts w:ascii="Times New Roman" w:eastAsia="Times New Roman" w:hAnsi="Times New Roman" w:cs="Times New Roman"/>
                <w:sz w:val="24"/>
                <w:szCs w:val="24"/>
              </w:rPr>
              <w:t xml:space="preserve">System shows </w:t>
            </w:r>
            <w:r>
              <w:rPr>
                <w:rFonts w:ascii="Times New Roman" w:eastAsia="Times New Roman" w:hAnsi="Times New Roman" w:cs="Times New Roman"/>
                <w:sz w:val="24"/>
                <w:szCs w:val="24"/>
              </w:rPr>
              <w:t xml:space="preserve">various details such as distance, duration, and cost of </w:t>
            </w:r>
            <w:r w:rsidRPr="00496B3A">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available travel </w:t>
            </w:r>
            <w:r w:rsidR="003D4B88">
              <w:rPr>
                <w:rFonts w:ascii="Times New Roman" w:eastAsia="Times New Roman" w:hAnsi="Times New Roman" w:cs="Times New Roman"/>
                <w:sz w:val="24"/>
                <w:szCs w:val="24"/>
              </w:rPr>
              <w:t>mode</w:t>
            </w:r>
            <w:r>
              <w:rPr>
                <w:rFonts w:ascii="Times New Roman" w:eastAsia="Times New Roman" w:hAnsi="Times New Roman" w:cs="Times New Roman"/>
                <w:sz w:val="24"/>
                <w:szCs w:val="24"/>
              </w:rPr>
              <w:t xml:space="preserve"> and sort results based on </w:t>
            </w:r>
            <w:r w:rsidR="006E7F9C">
              <w:rPr>
                <w:rFonts w:ascii="Times New Roman" w:eastAsia="Times New Roman" w:hAnsi="Times New Roman" w:cs="Times New Roman"/>
                <w:sz w:val="24"/>
                <w:szCs w:val="24"/>
              </w:rPr>
              <w:t>duration</w:t>
            </w:r>
            <w:r>
              <w:rPr>
                <w:rFonts w:ascii="Times New Roman" w:eastAsia="Times New Roman" w:hAnsi="Times New Roman" w:cs="Times New Roman"/>
                <w:sz w:val="24"/>
                <w:szCs w:val="24"/>
              </w:rPr>
              <w:t>.</w:t>
            </w:r>
          </w:p>
          <w:p w14:paraId="22302C21" w14:textId="6F2C0742" w:rsidR="00D159AB" w:rsidRPr="00496B3A" w:rsidRDefault="00FC4EC6" w:rsidP="00FC4EC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User selects the travel option and </w:t>
            </w:r>
            <w:r w:rsidRPr="00496B3A">
              <w:rPr>
                <w:rFonts w:ascii="Times New Roman" w:eastAsia="Times New Roman" w:hAnsi="Times New Roman" w:cs="Times New Roman"/>
                <w:sz w:val="24"/>
                <w:szCs w:val="24"/>
              </w:rPr>
              <w:t>saves travel preference.</w:t>
            </w:r>
          </w:p>
        </w:tc>
      </w:tr>
      <w:tr w:rsidR="00D159AB" w:rsidRPr="00496B3A" w14:paraId="01BEDBCC"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08E4BC" w14:textId="6CC30BF7" w:rsidR="00D159AB" w:rsidRPr="00496B3A" w:rsidRDefault="005F462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D159A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3BDDF5" w14:textId="5D89414A" w:rsidR="00D159AB" w:rsidRPr="00496B3A" w:rsidRDefault="00D159AB" w:rsidP="00887130">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New customer travel entry is saved into database.</w:t>
            </w:r>
          </w:p>
        </w:tc>
      </w:tr>
      <w:tr w:rsidR="00D159AB" w:rsidRPr="00496B3A" w14:paraId="6D9267EE"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02C1C8" w14:textId="364C6DF1" w:rsidR="00D159AB" w:rsidRPr="00496B3A" w:rsidRDefault="005F462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D159A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AFAE" w14:textId="77777777" w:rsidR="00185427" w:rsidRPr="00496B3A" w:rsidRDefault="00185427" w:rsidP="00185427">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Invalid characters or more than max characters allowed – system prompts to correct error inputs.</w:t>
            </w:r>
          </w:p>
          <w:p w14:paraId="7BE07917" w14:textId="74ED6BC6" w:rsidR="00D159AB" w:rsidRPr="00185427" w:rsidRDefault="00185427" w:rsidP="00185427">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496B3A">
              <w:rPr>
                <w:rFonts w:ascii="Times New Roman" w:eastAsia="Times New Roman" w:hAnsi="Times New Roman" w:cs="Times New Roman"/>
                <w:sz w:val="24"/>
                <w:szCs w:val="24"/>
              </w:rPr>
              <w:t> Fields left incomplete at time user submits form - system prompts user to complete input fields.</w:t>
            </w:r>
          </w:p>
        </w:tc>
      </w:tr>
      <w:tr w:rsidR="00D159AB" w:rsidRPr="00496B3A" w14:paraId="2D50022E" w14:textId="77777777" w:rsidTr="00032838">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AA09FA" w14:textId="77777777" w:rsidR="00D159AB" w:rsidRPr="00496B3A" w:rsidRDefault="00D159A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1F79D7" w14:textId="77777777" w:rsidR="009B37EA" w:rsidRDefault="009B37EA" w:rsidP="009B37EA">
            <w:pPr>
              <w:spacing w:after="0"/>
              <w:jc w:val="both"/>
              <w:rPr>
                <w:rFonts w:ascii="Times New Roman" w:hAnsi="Times New Roman" w:cs="Times New Roman"/>
                <w:sz w:val="24"/>
                <w:szCs w:val="24"/>
              </w:rPr>
            </w:pPr>
            <w:r>
              <w:rPr>
                <w:rFonts w:ascii="Times New Roman" w:hAnsi="Times New Roman" w:cs="Times New Roman"/>
                <w:sz w:val="24"/>
                <w:szCs w:val="24"/>
              </w:rPr>
              <w:t xml:space="preserve">1. Interoperability: </w:t>
            </w:r>
            <w:r w:rsidRPr="009A155A">
              <w:rPr>
                <w:rFonts w:ascii="Times New Roman" w:hAnsi="Times New Roman" w:cs="Times New Roman"/>
                <w:sz w:val="24"/>
                <w:szCs w:val="24"/>
              </w:rPr>
              <w:t>The web application should be able to connect and request/respond data to Travel API using REST API</w:t>
            </w:r>
          </w:p>
          <w:p w14:paraId="7A4E6A46" w14:textId="46681F5F" w:rsidR="00D159AB" w:rsidRPr="009B37EA" w:rsidRDefault="00F94064" w:rsidP="009B37EA">
            <w:pPr>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2. </w:t>
            </w:r>
            <w:r w:rsidR="009B37EA" w:rsidRPr="009A155A">
              <w:rPr>
                <w:rFonts w:ascii="Times New Roman" w:eastAsia="Times New Roman" w:hAnsi="Times New Roman" w:cs="Times New Roman"/>
                <w:sz w:val="24"/>
                <w:szCs w:val="24"/>
              </w:rPr>
              <w:t>Availability: Connectivity with Uber, Lyft, LB Transit and Metro should be available for 90%.</w:t>
            </w:r>
          </w:p>
        </w:tc>
      </w:tr>
    </w:tbl>
    <w:p w14:paraId="71707733" w14:textId="77777777" w:rsidR="00D159AB" w:rsidRDefault="00D159AB" w:rsidP="00593C68">
      <w:pPr>
        <w:rPr>
          <w:rFonts w:ascii="Times New Roman" w:hAnsi="Times New Roman" w:cs="Times New Roman"/>
          <w:b/>
          <w:sz w:val="24"/>
          <w:szCs w:val="24"/>
        </w:rPr>
      </w:pPr>
    </w:p>
    <w:p w14:paraId="3EAFE474" w14:textId="77777777" w:rsidR="009E1620" w:rsidRDefault="009E1620">
      <w:pPr>
        <w:rPr>
          <w:rFonts w:ascii="Times New Roman" w:hAnsi="Times New Roman" w:cs="Times New Roman"/>
          <w:b/>
          <w:sz w:val="24"/>
          <w:szCs w:val="24"/>
        </w:rPr>
      </w:pPr>
      <w:r>
        <w:rPr>
          <w:rFonts w:ascii="Times New Roman" w:hAnsi="Times New Roman" w:cs="Times New Roman"/>
          <w:b/>
          <w:sz w:val="24"/>
          <w:szCs w:val="24"/>
        </w:rPr>
        <w:br w:type="page"/>
      </w:r>
    </w:p>
    <w:p w14:paraId="0299CD3A" w14:textId="299E7309" w:rsidR="00D00DBE" w:rsidRDefault="00806F8B" w:rsidP="00593C68">
      <w:pPr>
        <w:rPr>
          <w:rFonts w:ascii="Times New Roman" w:hAnsi="Times New Roman" w:cs="Times New Roman"/>
          <w:b/>
          <w:sz w:val="24"/>
          <w:szCs w:val="24"/>
        </w:rPr>
      </w:pPr>
      <w:r>
        <w:rPr>
          <w:rFonts w:ascii="Times New Roman" w:hAnsi="Times New Roman" w:cs="Times New Roman"/>
          <w:b/>
          <w:sz w:val="24"/>
          <w:szCs w:val="24"/>
        </w:rPr>
        <w:lastRenderedPageBreak/>
        <w:t xml:space="preserve">TABLE </w:t>
      </w:r>
      <w:r w:rsidR="00E051FD">
        <w:rPr>
          <w:rFonts w:ascii="Times New Roman" w:hAnsi="Times New Roman" w:cs="Times New Roman"/>
          <w:b/>
          <w:sz w:val="24"/>
          <w:szCs w:val="24"/>
        </w:rPr>
        <w:t>5</w:t>
      </w:r>
      <w:r w:rsidR="00575093">
        <w:rPr>
          <w:rFonts w:ascii="Times New Roman" w:hAnsi="Times New Roman" w:cs="Times New Roman"/>
          <w:b/>
          <w:sz w:val="24"/>
          <w:szCs w:val="24"/>
        </w:rPr>
        <w:t xml:space="preserve">. </w:t>
      </w:r>
      <w:r w:rsidR="002228AF">
        <w:rPr>
          <w:rFonts w:ascii="Times New Roman" w:eastAsia="Times New Roman" w:hAnsi="Times New Roman" w:cs="Times New Roman"/>
          <w:b/>
          <w:sz w:val="24"/>
          <w:szCs w:val="24"/>
        </w:rPr>
        <w:t>Save</w:t>
      </w:r>
      <w:r w:rsidR="00575093" w:rsidRPr="00575093">
        <w:rPr>
          <w:rFonts w:ascii="Times New Roman" w:eastAsia="Times New Roman" w:hAnsi="Times New Roman" w:cs="Times New Roman"/>
          <w:b/>
          <w:sz w:val="24"/>
          <w:szCs w:val="24"/>
        </w:rPr>
        <w:t xml:space="preserve"> travel decision</w:t>
      </w:r>
      <w:r w:rsidR="001D01D3">
        <w:rPr>
          <w:rFonts w:ascii="Times New Roman" w:eastAsia="Times New Roman" w:hAnsi="Times New Roman" w:cs="Times New Roman"/>
          <w:b/>
          <w:sz w:val="24"/>
          <w:szCs w:val="24"/>
        </w:rPr>
        <w:t xml:space="preserve">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9907EC" w:rsidRPr="00496B3A" w14:paraId="1678672D"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62DA8C" w14:textId="3BFE8157" w:rsidR="004F1E8D" w:rsidRPr="00496B3A" w:rsidRDefault="005F4622" w:rsidP="005F4622">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4F1E8D"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671AB5" w14:textId="78F665EB" w:rsidR="004F1E8D" w:rsidRPr="00C6324F" w:rsidRDefault="002228AF" w:rsidP="00C6324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A63DBC" w:rsidRPr="00C6324F">
              <w:rPr>
                <w:rFonts w:ascii="Times New Roman" w:eastAsia="Times New Roman" w:hAnsi="Times New Roman" w:cs="Times New Roman"/>
                <w:sz w:val="24"/>
                <w:szCs w:val="24"/>
              </w:rPr>
              <w:t>ave travel decision</w:t>
            </w:r>
          </w:p>
        </w:tc>
      </w:tr>
      <w:tr w:rsidR="009907EC" w:rsidRPr="00496B3A" w14:paraId="6647999B"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1ADF86" w14:textId="77777777"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FDD7AB" w14:textId="40B3343B" w:rsidR="004F1E8D" w:rsidRPr="00496B3A" w:rsidRDefault="00D41343" w:rsidP="00D4134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9907EC" w:rsidRPr="00496B3A" w14:paraId="5CFDB8F2"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DCAB05" w14:textId="6FC53EF0" w:rsidR="004F1E8D" w:rsidRPr="00496B3A" w:rsidRDefault="004F1E8D" w:rsidP="005F4622">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w:t>
            </w:r>
            <w:r w:rsidR="005F4622">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C3A64" w14:textId="77777777" w:rsidR="00B9100F" w:rsidRPr="00496B3A" w:rsidRDefault="00B9100F" w:rsidP="00B9100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5FC902FD" w14:textId="77777777" w:rsidR="00B9100F" w:rsidRPr="00496B3A" w:rsidRDefault="00B9100F" w:rsidP="00B9100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32680E6A" w14:textId="3D849D12" w:rsidR="004F1E8D" w:rsidRPr="00496B3A" w:rsidRDefault="00B9100F" w:rsidP="00B9100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tc>
      </w:tr>
      <w:tr w:rsidR="009907EC" w:rsidRPr="00496B3A" w14:paraId="33D1A645"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ACFDD9" w14:textId="77777777"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9330D1" w14:textId="0E152312" w:rsidR="004F1E8D" w:rsidRPr="00496B3A" w:rsidRDefault="00B93DED" w:rsidP="00B93DE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w:t>
            </w:r>
            <w:r w:rsidR="006E3270">
              <w:rPr>
                <w:rFonts w:ascii="Times New Roman" w:eastAsia="Times New Roman" w:hAnsi="Times New Roman" w:cs="Times New Roman"/>
                <w:sz w:val="24"/>
                <w:szCs w:val="24"/>
              </w:rPr>
              <w:t xml:space="preserve"> clicks on t</w:t>
            </w:r>
            <w:r w:rsidR="009907EC">
              <w:rPr>
                <w:rFonts w:ascii="Times New Roman" w:eastAsia="Times New Roman" w:hAnsi="Times New Roman" w:cs="Times New Roman"/>
                <w:sz w:val="24"/>
                <w:szCs w:val="24"/>
              </w:rPr>
              <w:t>ravel option</w:t>
            </w:r>
            <w:r w:rsidR="004F1E8D" w:rsidRPr="00496B3A">
              <w:rPr>
                <w:rFonts w:ascii="Times New Roman" w:eastAsia="Times New Roman" w:hAnsi="Times New Roman" w:cs="Times New Roman"/>
                <w:sz w:val="24"/>
                <w:szCs w:val="24"/>
              </w:rPr>
              <w:t xml:space="preserve"> </w:t>
            </w:r>
            <w:r w:rsidR="009907EC">
              <w:rPr>
                <w:rFonts w:ascii="Times New Roman" w:eastAsia="Times New Roman" w:hAnsi="Times New Roman" w:cs="Times New Roman"/>
                <w:sz w:val="24"/>
                <w:szCs w:val="24"/>
              </w:rPr>
              <w:t>on the table row to save the preference selected.</w:t>
            </w:r>
          </w:p>
          <w:p w14:paraId="20C4AA9A" w14:textId="23986063" w:rsidR="004F1E8D" w:rsidRPr="00496B3A" w:rsidRDefault="0094433D" w:rsidP="00CB7A0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CB7A06">
              <w:rPr>
                <w:rFonts w:ascii="Times New Roman" w:eastAsia="Times New Roman" w:hAnsi="Times New Roman" w:cs="Times New Roman"/>
                <w:sz w:val="24"/>
                <w:szCs w:val="24"/>
              </w:rPr>
              <w:t>Application saves the travel preference</w:t>
            </w:r>
            <w:r w:rsidR="004F1E8D" w:rsidRPr="00496B3A">
              <w:rPr>
                <w:rFonts w:ascii="Times New Roman" w:eastAsia="Times New Roman" w:hAnsi="Times New Roman" w:cs="Times New Roman"/>
                <w:sz w:val="24"/>
                <w:szCs w:val="24"/>
              </w:rPr>
              <w:t>.</w:t>
            </w:r>
          </w:p>
        </w:tc>
      </w:tr>
      <w:tr w:rsidR="009907EC" w:rsidRPr="00496B3A" w14:paraId="5669E8C6"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E4741F" w14:textId="7CA66C6F" w:rsidR="004F1E8D" w:rsidRPr="00496B3A" w:rsidRDefault="004F1E8D" w:rsidP="005F4622">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w:t>
            </w:r>
            <w:r w:rsidR="005F4622">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476E94" w14:textId="64D6460F" w:rsidR="004F1E8D" w:rsidRPr="00496B3A" w:rsidRDefault="004F1E8D" w:rsidP="00F164E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Details regarding </w:t>
            </w:r>
            <w:r w:rsidR="00FC3731">
              <w:rPr>
                <w:rFonts w:ascii="Times New Roman" w:eastAsia="Times New Roman" w:hAnsi="Times New Roman" w:cs="Times New Roman"/>
                <w:sz w:val="24"/>
                <w:szCs w:val="24"/>
              </w:rPr>
              <w:t>travel preference</w:t>
            </w:r>
            <w:r w:rsidRPr="00496B3A">
              <w:rPr>
                <w:rFonts w:ascii="Times New Roman" w:eastAsia="Times New Roman" w:hAnsi="Times New Roman" w:cs="Times New Roman"/>
                <w:sz w:val="24"/>
                <w:szCs w:val="24"/>
              </w:rPr>
              <w:t xml:space="preserve"> are stored in database.</w:t>
            </w:r>
          </w:p>
        </w:tc>
      </w:tr>
      <w:tr w:rsidR="009907EC" w:rsidRPr="00496B3A" w14:paraId="0A422F43"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3D8EF" w14:textId="4776C6B0" w:rsidR="004F1E8D" w:rsidRPr="00496B3A" w:rsidRDefault="004F1E8D" w:rsidP="005F4622">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w:t>
            </w:r>
            <w:r w:rsidR="005F4622">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761CF7" w14:textId="3F7F0728" w:rsidR="004F1E8D" w:rsidRPr="00F164EA" w:rsidRDefault="00F41908" w:rsidP="00F164EA">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Error in database connection.</w:t>
            </w:r>
          </w:p>
        </w:tc>
      </w:tr>
      <w:tr w:rsidR="009907EC" w:rsidRPr="00496B3A" w14:paraId="33C5E53A" w14:textId="77777777" w:rsidTr="00354B4E">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1BD6D0" w14:textId="77777777" w:rsidR="004F1E8D" w:rsidRPr="00496B3A" w:rsidRDefault="004F1E8D"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0CA940" w14:textId="7FABB0C4" w:rsidR="004F1E8D" w:rsidRPr="00496B3A" w:rsidRDefault="004F1E8D" w:rsidP="00BF2785">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14:paraId="49F7A7E7" w14:textId="77777777" w:rsidR="004F1E8D" w:rsidRDefault="004F1E8D" w:rsidP="00593C68">
      <w:pPr>
        <w:rPr>
          <w:rFonts w:ascii="Times New Roman" w:hAnsi="Times New Roman" w:cs="Times New Roman"/>
          <w:b/>
          <w:sz w:val="24"/>
          <w:szCs w:val="24"/>
        </w:rPr>
      </w:pPr>
    </w:p>
    <w:p w14:paraId="3CF12DD9" w14:textId="66F84EF2" w:rsidR="009B29EB" w:rsidRDefault="00C75A28" w:rsidP="00593C68">
      <w:pPr>
        <w:rPr>
          <w:rFonts w:ascii="Times New Roman" w:hAnsi="Times New Roman" w:cs="Times New Roman"/>
          <w:b/>
          <w:sz w:val="24"/>
          <w:szCs w:val="24"/>
        </w:rPr>
      </w:pPr>
      <w:r>
        <w:rPr>
          <w:rFonts w:ascii="Times New Roman" w:hAnsi="Times New Roman" w:cs="Times New Roman"/>
          <w:b/>
          <w:sz w:val="24"/>
          <w:szCs w:val="24"/>
        </w:rPr>
        <w:br w:type="page"/>
      </w:r>
      <w:r w:rsidR="007C147B">
        <w:rPr>
          <w:rFonts w:ascii="Times New Roman" w:hAnsi="Times New Roman" w:cs="Times New Roman"/>
          <w:b/>
          <w:sz w:val="24"/>
          <w:szCs w:val="24"/>
        </w:rPr>
        <w:lastRenderedPageBreak/>
        <w:t>TABLE 6</w:t>
      </w:r>
      <w:r w:rsidR="00575093">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Schedule Future Travel for Notification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6B274B" w:rsidRPr="00496B3A" w14:paraId="100ED767"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AB03" w14:textId="0BAF6BE6" w:rsidR="006B274B" w:rsidRPr="00496B3A" w:rsidRDefault="006B274B" w:rsidP="00D75E2D">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w:t>
            </w:r>
            <w:r w:rsidR="00D75E2D">
              <w:rPr>
                <w:rFonts w:ascii="Times New Roman" w:eastAsia="Times New Roman" w:hAnsi="Times New Roman" w:cs="Times New Roman"/>
                <w:sz w:val="24"/>
                <w:szCs w:val="24"/>
              </w:rPr>
              <w:t xml:space="preserve"> C</w:t>
            </w:r>
            <w:r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54903" w14:textId="77777777" w:rsidR="006B274B" w:rsidRPr="00887E67" w:rsidRDefault="007C147B" w:rsidP="00887E67">
            <w:pPr>
              <w:spacing w:after="0" w:line="240" w:lineRule="auto"/>
              <w:jc w:val="both"/>
              <w:rPr>
                <w:rFonts w:ascii="Times New Roman" w:eastAsia="Times New Roman" w:hAnsi="Times New Roman" w:cs="Times New Roman"/>
                <w:sz w:val="24"/>
                <w:szCs w:val="24"/>
              </w:rPr>
            </w:pPr>
            <w:r w:rsidRPr="00887E67">
              <w:rPr>
                <w:rFonts w:ascii="Times New Roman" w:eastAsia="Times New Roman" w:hAnsi="Times New Roman" w:cs="Times New Roman"/>
                <w:sz w:val="24"/>
                <w:szCs w:val="24"/>
              </w:rPr>
              <w:t>S</w:t>
            </w:r>
            <w:r w:rsidR="006B274B" w:rsidRPr="00887E67">
              <w:rPr>
                <w:rFonts w:ascii="Times New Roman" w:eastAsia="Times New Roman" w:hAnsi="Times New Roman" w:cs="Times New Roman"/>
                <w:sz w:val="24"/>
                <w:szCs w:val="24"/>
              </w:rPr>
              <w:t>chedule</w:t>
            </w:r>
            <w:r w:rsidRPr="00887E67">
              <w:rPr>
                <w:rFonts w:ascii="Times New Roman" w:eastAsia="Times New Roman" w:hAnsi="Times New Roman" w:cs="Times New Roman"/>
                <w:sz w:val="24"/>
                <w:szCs w:val="24"/>
              </w:rPr>
              <w:t xml:space="preserve"> future</w:t>
            </w:r>
            <w:r w:rsidR="006B274B" w:rsidRPr="00887E67">
              <w:rPr>
                <w:rFonts w:ascii="Times New Roman" w:eastAsia="Times New Roman" w:hAnsi="Times New Roman" w:cs="Times New Roman"/>
                <w:sz w:val="24"/>
                <w:szCs w:val="24"/>
              </w:rPr>
              <w:t xml:space="preserve"> travel </w:t>
            </w:r>
            <w:r w:rsidRPr="00887E67">
              <w:rPr>
                <w:rFonts w:ascii="Times New Roman" w:eastAsia="Times New Roman" w:hAnsi="Times New Roman" w:cs="Times New Roman"/>
                <w:sz w:val="24"/>
                <w:szCs w:val="24"/>
              </w:rPr>
              <w:t>for notification</w:t>
            </w:r>
            <w:r w:rsidR="006B274B" w:rsidRPr="00887E67">
              <w:rPr>
                <w:rFonts w:ascii="Times New Roman" w:eastAsia="Times New Roman" w:hAnsi="Times New Roman" w:cs="Times New Roman"/>
                <w:sz w:val="24"/>
                <w:szCs w:val="24"/>
              </w:rPr>
              <w:t xml:space="preserve"> </w:t>
            </w:r>
          </w:p>
        </w:tc>
      </w:tr>
      <w:tr w:rsidR="006B274B" w:rsidRPr="00496B3A" w14:paraId="5A66240D"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6A3FB2" w14:textId="77777777"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1A48C3" w14:textId="70AB61B7" w:rsidR="006B274B" w:rsidRPr="00496B3A" w:rsidRDefault="00887E67" w:rsidP="00887E6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6B274B" w:rsidRPr="00496B3A" w14:paraId="3A682751"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1DDF1" w14:textId="0AD15F09" w:rsidR="006B274B" w:rsidRPr="00496B3A" w:rsidRDefault="00D75E2D"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6B274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D568BD" w14:textId="77777777" w:rsidR="009064AA" w:rsidRPr="00496B3A" w:rsidRDefault="009064AA" w:rsidP="009064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23201B77" w14:textId="77777777" w:rsidR="009064AA" w:rsidRPr="00496B3A" w:rsidRDefault="009064AA" w:rsidP="009064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21CA6100" w14:textId="77777777" w:rsidR="009064AA" w:rsidRDefault="009064AA" w:rsidP="009064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p w14:paraId="1967B3C4" w14:textId="33496BF0" w:rsidR="006B274B" w:rsidRPr="00496B3A" w:rsidRDefault="009064AA" w:rsidP="009064A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REST </w:t>
            </w:r>
            <w:r w:rsidRPr="00496B3A">
              <w:rPr>
                <w:rFonts w:ascii="Times New Roman" w:eastAsia="Times New Roman" w:hAnsi="Times New Roman" w:cs="Times New Roman"/>
                <w:sz w:val="24"/>
                <w:szCs w:val="24"/>
              </w:rPr>
              <w:t xml:space="preserve">API </w:t>
            </w:r>
            <w:r>
              <w:rPr>
                <w:rFonts w:ascii="Times New Roman" w:eastAsia="Times New Roman" w:hAnsi="Times New Roman" w:cs="Times New Roman"/>
                <w:sz w:val="24"/>
                <w:szCs w:val="24"/>
              </w:rPr>
              <w:t>are accessible over Internet.</w:t>
            </w:r>
            <w:r w:rsidR="006B274B" w:rsidRPr="00496B3A">
              <w:rPr>
                <w:rFonts w:ascii="Times New Roman" w:eastAsia="Times New Roman" w:hAnsi="Times New Roman" w:cs="Times New Roman"/>
                <w:sz w:val="24"/>
                <w:szCs w:val="24"/>
              </w:rPr>
              <w:t xml:space="preserve"> </w:t>
            </w:r>
          </w:p>
        </w:tc>
      </w:tr>
      <w:tr w:rsidR="006B274B" w:rsidRPr="00496B3A" w14:paraId="1B2E07E4"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B92258" w14:textId="77777777"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677499" w14:textId="30CD9EA8" w:rsidR="006B274B" w:rsidRPr="0074134C" w:rsidRDefault="0074134C" w:rsidP="0074134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74134C">
              <w:rPr>
                <w:rFonts w:ascii="Times New Roman" w:eastAsia="Times New Roman" w:hAnsi="Times New Roman" w:cs="Times New Roman"/>
                <w:sz w:val="24"/>
                <w:szCs w:val="24"/>
              </w:rPr>
              <w:t>User</w:t>
            </w:r>
            <w:r w:rsidR="006B274B" w:rsidRPr="0074134C">
              <w:rPr>
                <w:rFonts w:ascii="Times New Roman" w:eastAsia="Times New Roman" w:hAnsi="Times New Roman" w:cs="Times New Roman"/>
                <w:sz w:val="24"/>
                <w:szCs w:val="24"/>
              </w:rPr>
              <w:t xml:space="preserve"> clicks on ‘Schedule travel’ </w:t>
            </w:r>
            <w:r w:rsidR="003D1D6C" w:rsidRPr="0074134C">
              <w:rPr>
                <w:rFonts w:ascii="Times New Roman" w:eastAsia="Times New Roman" w:hAnsi="Times New Roman" w:cs="Times New Roman"/>
                <w:sz w:val="24"/>
                <w:szCs w:val="24"/>
              </w:rPr>
              <w:t>link</w:t>
            </w:r>
            <w:r w:rsidR="006B274B" w:rsidRPr="0074134C">
              <w:rPr>
                <w:rFonts w:ascii="Times New Roman" w:eastAsia="Times New Roman" w:hAnsi="Times New Roman" w:cs="Times New Roman"/>
                <w:sz w:val="24"/>
                <w:szCs w:val="24"/>
              </w:rPr>
              <w:t xml:space="preserve"> on the </w:t>
            </w:r>
            <w:r w:rsidR="003D1D6C" w:rsidRPr="0074134C">
              <w:rPr>
                <w:rFonts w:ascii="Times New Roman" w:eastAsia="Times New Roman" w:hAnsi="Times New Roman" w:cs="Times New Roman"/>
                <w:sz w:val="24"/>
                <w:szCs w:val="24"/>
              </w:rPr>
              <w:t>homepage</w:t>
            </w:r>
            <w:r w:rsidR="006B274B" w:rsidRPr="0074134C">
              <w:rPr>
                <w:rFonts w:ascii="Times New Roman" w:eastAsia="Times New Roman" w:hAnsi="Times New Roman" w:cs="Times New Roman"/>
                <w:sz w:val="24"/>
                <w:szCs w:val="24"/>
              </w:rPr>
              <w:t>.</w:t>
            </w:r>
          </w:p>
          <w:p w14:paraId="16D1D2F0" w14:textId="41AB32C2" w:rsidR="003D1D6C" w:rsidRPr="0074134C" w:rsidRDefault="0074134C" w:rsidP="0074134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User</w:t>
            </w:r>
            <w:r w:rsidR="003D1D6C" w:rsidRPr="0074134C">
              <w:rPr>
                <w:rFonts w:ascii="Times New Roman" w:eastAsia="Times New Roman" w:hAnsi="Times New Roman" w:cs="Times New Roman"/>
                <w:sz w:val="24"/>
                <w:szCs w:val="24"/>
              </w:rPr>
              <w:t xml:space="preserve"> click on “Enable notification”</w:t>
            </w:r>
            <w:r w:rsidR="008F1BBC" w:rsidRPr="0074134C">
              <w:rPr>
                <w:rFonts w:ascii="Times New Roman" w:eastAsia="Times New Roman" w:hAnsi="Times New Roman" w:cs="Times New Roman"/>
                <w:sz w:val="24"/>
                <w:szCs w:val="24"/>
              </w:rPr>
              <w:t xml:space="preserve"> link.</w:t>
            </w:r>
          </w:p>
          <w:p w14:paraId="78F0B0E6" w14:textId="7D2D9BEA" w:rsidR="006B274B" w:rsidRPr="00496B3A" w:rsidRDefault="00915A4B"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6B274B" w:rsidRPr="00496B3A">
              <w:rPr>
                <w:rFonts w:ascii="Times New Roman" w:eastAsia="Times New Roman" w:hAnsi="Times New Roman" w:cs="Times New Roman"/>
                <w:sz w:val="24"/>
                <w:szCs w:val="24"/>
              </w:rPr>
              <w:t xml:space="preserve">System acknowledges and presents travel schedule form to the </w:t>
            </w:r>
            <w:r w:rsidR="003B56A1">
              <w:rPr>
                <w:rFonts w:ascii="Times New Roman" w:eastAsia="Times New Roman" w:hAnsi="Times New Roman" w:cs="Times New Roman"/>
                <w:sz w:val="24"/>
                <w:szCs w:val="24"/>
              </w:rPr>
              <w:t>user</w:t>
            </w:r>
            <w:r w:rsidR="006B274B" w:rsidRPr="00496B3A">
              <w:rPr>
                <w:rFonts w:ascii="Times New Roman" w:eastAsia="Times New Roman" w:hAnsi="Times New Roman" w:cs="Times New Roman"/>
                <w:sz w:val="24"/>
                <w:szCs w:val="24"/>
              </w:rPr>
              <w:t>.</w:t>
            </w:r>
          </w:p>
          <w:p w14:paraId="44BF64E9" w14:textId="57857177" w:rsidR="006B274B" w:rsidRPr="00496B3A" w:rsidRDefault="003B56A1" w:rsidP="003B56A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491395">
              <w:rPr>
                <w:rFonts w:ascii="Times New Roman" w:eastAsia="Times New Roman" w:hAnsi="Times New Roman" w:cs="Times New Roman"/>
                <w:sz w:val="24"/>
                <w:szCs w:val="24"/>
              </w:rPr>
              <w:t>User</w:t>
            </w:r>
            <w:r w:rsidR="006B274B" w:rsidRPr="00496B3A">
              <w:rPr>
                <w:rFonts w:ascii="Times New Roman" w:eastAsia="Times New Roman" w:hAnsi="Times New Roman" w:cs="Times New Roman"/>
                <w:sz w:val="24"/>
                <w:szCs w:val="24"/>
              </w:rPr>
              <w:t xml:space="preserve"> enters </w:t>
            </w:r>
            <w:r w:rsidR="005F346D">
              <w:rPr>
                <w:rFonts w:ascii="Times New Roman" w:eastAsia="Times New Roman" w:hAnsi="Times New Roman" w:cs="Times New Roman"/>
                <w:sz w:val="24"/>
                <w:szCs w:val="24"/>
              </w:rPr>
              <w:t>future travel schedule</w:t>
            </w:r>
            <w:r w:rsidR="00A951F8">
              <w:rPr>
                <w:rFonts w:ascii="Times New Roman" w:eastAsia="Times New Roman" w:hAnsi="Times New Roman" w:cs="Times New Roman"/>
                <w:sz w:val="24"/>
                <w:szCs w:val="24"/>
              </w:rPr>
              <w:t xml:space="preserve"> details</w:t>
            </w:r>
            <w:r w:rsidR="006B274B" w:rsidRPr="00496B3A">
              <w:rPr>
                <w:rFonts w:ascii="Times New Roman" w:eastAsia="Times New Roman" w:hAnsi="Times New Roman" w:cs="Times New Roman"/>
                <w:sz w:val="24"/>
                <w:szCs w:val="24"/>
              </w:rPr>
              <w:t>.</w:t>
            </w:r>
          </w:p>
          <w:p w14:paraId="001C0A46" w14:textId="77777777" w:rsidR="009174EC" w:rsidRDefault="00A951F8" w:rsidP="00E523E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6B274B"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w:t>
            </w:r>
            <w:r w:rsidR="006B274B" w:rsidRPr="00496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click on “Schedule” button</w:t>
            </w:r>
            <w:r w:rsidR="006B274B" w:rsidRPr="00496B3A">
              <w:rPr>
                <w:rFonts w:ascii="Times New Roman" w:eastAsia="Times New Roman" w:hAnsi="Times New Roman" w:cs="Times New Roman"/>
                <w:sz w:val="24"/>
                <w:szCs w:val="24"/>
              </w:rPr>
              <w:t>.</w:t>
            </w:r>
          </w:p>
          <w:p w14:paraId="76BF124D" w14:textId="572F9767" w:rsidR="006B274B" w:rsidRPr="00496B3A" w:rsidRDefault="009174EC" w:rsidP="00E523E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6B274B" w:rsidRPr="00496B3A">
              <w:rPr>
                <w:rFonts w:ascii="Times New Roman" w:eastAsia="Times New Roman" w:hAnsi="Times New Roman" w:cs="Times New Roman"/>
                <w:sz w:val="24"/>
                <w:szCs w:val="24"/>
              </w:rPr>
              <w:t xml:space="preserve">System saves the </w:t>
            </w:r>
            <w:r w:rsidR="00E523E5">
              <w:rPr>
                <w:rFonts w:ascii="Times New Roman" w:eastAsia="Times New Roman" w:hAnsi="Times New Roman" w:cs="Times New Roman"/>
                <w:sz w:val="24"/>
                <w:szCs w:val="24"/>
              </w:rPr>
              <w:t>details in database</w:t>
            </w:r>
            <w:r w:rsidR="006B274B" w:rsidRPr="00496B3A">
              <w:rPr>
                <w:rFonts w:ascii="Times New Roman" w:eastAsia="Times New Roman" w:hAnsi="Times New Roman" w:cs="Times New Roman"/>
                <w:sz w:val="24"/>
                <w:szCs w:val="24"/>
              </w:rPr>
              <w:t>.</w:t>
            </w:r>
          </w:p>
        </w:tc>
      </w:tr>
      <w:tr w:rsidR="006B274B" w:rsidRPr="00496B3A" w14:paraId="6C50D11D"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1694E" w14:textId="046829B3" w:rsidR="006B274B" w:rsidRPr="00496B3A" w:rsidRDefault="00D75E2D"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6B274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6060B7" w14:textId="63978C57" w:rsidR="00B11E57" w:rsidRPr="00A90D92" w:rsidRDefault="00A90D92" w:rsidP="00A90D9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w:t>
            </w:r>
            <w:r w:rsidR="00B11E57" w:rsidRPr="00A90D92">
              <w:rPr>
                <w:rFonts w:ascii="Times New Roman" w:eastAsia="Times New Roman" w:hAnsi="Times New Roman" w:cs="Times New Roman"/>
                <w:sz w:val="24"/>
                <w:szCs w:val="24"/>
              </w:rPr>
              <w:t xml:space="preserve"> device id</w:t>
            </w:r>
            <w:r>
              <w:rPr>
                <w:rFonts w:ascii="Times New Roman" w:eastAsia="Times New Roman" w:hAnsi="Times New Roman" w:cs="Times New Roman"/>
                <w:sz w:val="24"/>
                <w:szCs w:val="24"/>
              </w:rPr>
              <w:t>entifier</w:t>
            </w:r>
            <w:r w:rsidR="00B11E57" w:rsidRPr="00A90D92">
              <w:rPr>
                <w:rFonts w:ascii="Times New Roman" w:eastAsia="Times New Roman" w:hAnsi="Times New Roman" w:cs="Times New Roman"/>
                <w:sz w:val="24"/>
                <w:szCs w:val="24"/>
              </w:rPr>
              <w:t xml:space="preserve"> is registered in</w:t>
            </w:r>
            <w:r w:rsidR="00AA2B3C">
              <w:rPr>
                <w:rFonts w:ascii="Times New Roman" w:eastAsia="Times New Roman" w:hAnsi="Times New Roman" w:cs="Times New Roman"/>
                <w:sz w:val="24"/>
                <w:szCs w:val="24"/>
              </w:rPr>
              <w:t xml:space="preserve"> the</w:t>
            </w:r>
            <w:r w:rsidR="00B11E57" w:rsidRPr="00A90D92">
              <w:rPr>
                <w:rFonts w:ascii="Times New Roman" w:eastAsia="Times New Roman" w:hAnsi="Times New Roman" w:cs="Times New Roman"/>
                <w:sz w:val="24"/>
                <w:szCs w:val="24"/>
              </w:rPr>
              <w:t xml:space="preserve"> database.</w:t>
            </w:r>
          </w:p>
          <w:p w14:paraId="7B61A701" w14:textId="35B1CD53" w:rsidR="00B11E57" w:rsidRPr="00E5508B" w:rsidRDefault="00E5508B" w:rsidP="00E5508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6B274B" w:rsidRPr="00E5508B">
              <w:rPr>
                <w:rFonts w:ascii="Times New Roman" w:eastAsia="Times New Roman" w:hAnsi="Times New Roman" w:cs="Times New Roman"/>
                <w:sz w:val="24"/>
                <w:szCs w:val="24"/>
              </w:rPr>
              <w:t>T</w:t>
            </w:r>
            <w:r w:rsidRPr="00E5508B">
              <w:rPr>
                <w:rFonts w:ascii="Times New Roman" w:eastAsia="Times New Roman" w:hAnsi="Times New Roman" w:cs="Times New Roman"/>
                <w:sz w:val="24"/>
                <w:szCs w:val="24"/>
              </w:rPr>
              <w:t>ravel details are stored.</w:t>
            </w:r>
          </w:p>
        </w:tc>
      </w:tr>
      <w:tr w:rsidR="006B274B" w:rsidRPr="00496B3A" w14:paraId="6F114AD3"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733A32" w14:textId="53A58339" w:rsidR="006B274B" w:rsidRPr="00496B3A" w:rsidRDefault="00D75E2D"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6B274B"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8C8953" w14:textId="77777777" w:rsidR="006B274B" w:rsidRPr="00496B3A" w:rsidRDefault="006B274B" w:rsidP="002C313A">
            <w:p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1. Invalid characters or more than max characters allowed – system prompts to correct error inputs.</w:t>
            </w:r>
          </w:p>
          <w:p w14:paraId="787D040C" w14:textId="77777777" w:rsidR="006B274B" w:rsidRPr="00496B3A" w:rsidRDefault="006B274B" w:rsidP="002C313A">
            <w:pPr>
              <w:spacing w:after="0" w:line="240" w:lineRule="auto"/>
              <w:jc w:val="both"/>
              <w:textAlignment w:val="baseline"/>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Fields left incomplete at time user submits form - system prompts user to complete input fields.</w:t>
            </w:r>
          </w:p>
        </w:tc>
      </w:tr>
      <w:tr w:rsidR="006B274B" w:rsidRPr="00496B3A" w14:paraId="367DCA10"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707445" w14:textId="77777777" w:rsidR="006B274B" w:rsidRPr="00496B3A" w:rsidRDefault="006B274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93908" w14:textId="77777777" w:rsidR="006B274B" w:rsidRPr="00496B3A" w:rsidRDefault="006B274B" w:rsidP="00B31018">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Performance: Response time to complete the save should be less than 1 minute.</w:t>
            </w:r>
          </w:p>
        </w:tc>
      </w:tr>
    </w:tbl>
    <w:p w14:paraId="12BD9FB5" w14:textId="77777777" w:rsidR="00FB353C" w:rsidRDefault="00FB353C" w:rsidP="00593C68">
      <w:pPr>
        <w:rPr>
          <w:rFonts w:ascii="Times New Roman" w:hAnsi="Times New Roman" w:cs="Times New Roman"/>
          <w:b/>
          <w:sz w:val="24"/>
          <w:szCs w:val="24"/>
        </w:rPr>
      </w:pPr>
    </w:p>
    <w:p w14:paraId="19E6F5DB" w14:textId="77777777" w:rsidR="00C75A28" w:rsidRDefault="00C75A28">
      <w:pPr>
        <w:rPr>
          <w:rFonts w:ascii="Times New Roman" w:hAnsi="Times New Roman" w:cs="Times New Roman"/>
          <w:b/>
          <w:sz w:val="24"/>
          <w:szCs w:val="24"/>
        </w:rPr>
      </w:pPr>
      <w:r>
        <w:rPr>
          <w:rFonts w:ascii="Times New Roman" w:hAnsi="Times New Roman" w:cs="Times New Roman"/>
          <w:b/>
          <w:sz w:val="24"/>
          <w:szCs w:val="24"/>
        </w:rPr>
        <w:br w:type="page"/>
      </w:r>
    </w:p>
    <w:p w14:paraId="0FA498B5" w14:textId="606B92AE" w:rsidR="00E90315" w:rsidRDefault="0056283C" w:rsidP="00593C68">
      <w:pPr>
        <w:rPr>
          <w:rFonts w:ascii="Times New Roman" w:hAnsi="Times New Roman" w:cs="Times New Roman"/>
          <w:b/>
          <w:sz w:val="24"/>
          <w:szCs w:val="24"/>
        </w:rPr>
      </w:pPr>
      <w:r>
        <w:rPr>
          <w:rFonts w:ascii="Times New Roman" w:hAnsi="Times New Roman" w:cs="Times New Roman"/>
          <w:b/>
          <w:sz w:val="24"/>
          <w:szCs w:val="24"/>
        </w:rPr>
        <w:lastRenderedPageBreak/>
        <w:t>TABLE 7</w:t>
      </w:r>
      <w:r w:rsidR="00575093">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Send Push Notification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6B35B2" w:rsidRPr="00496B3A" w14:paraId="3D399972"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8302D7" w14:textId="76C0BF84" w:rsidR="006B35B2" w:rsidRPr="00496B3A" w:rsidRDefault="006B35B2" w:rsidP="009629E3">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w:t>
            </w:r>
            <w:r w:rsidR="009629E3">
              <w:rPr>
                <w:rFonts w:ascii="Times New Roman" w:eastAsia="Times New Roman" w:hAnsi="Times New Roman" w:cs="Times New Roman"/>
                <w:sz w:val="24"/>
                <w:szCs w:val="24"/>
              </w:rPr>
              <w:t xml:space="preserve"> C</w:t>
            </w:r>
            <w:r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10B698" w14:textId="45DF38D2" w:rsidR="006B35B2" w:rsidRPr="00575093" w:rsidRDefault="006B35B2" w:rsidP="00575093">
            <w:pPr>
              <w:spacing w:after="0" w:line="240" w:lineRule="auto"/>
              <w:jc w:val="both"/>
              <w:rPr>
                <w:rFonts w:ascii="Times New Roman" w:eastAsia="Times New Roman" w:hAnsi="Times New Roman" w:cs="Times New Roman"/>
                <w:sz w:val="24"/>
                <w:szCs w:val="24"/>
              </w:rPr>
            </w:pPr>
            <w:r w:rsidRPr="00575093">
              <w:rPr>
                <w:rFonts w:ascii="Times New Roman" w:eastAsia="Times New Roman" w:hAnsi="Times New Roman" w:cs="Times New Roman"/>
                <w:sz w:val="24"/>
                <w:szCs w:val="24"/>
              </w:rPr>
              <w:t xml:space="preserve">System </w:t>
            </w:r>
            <w:r w:rsidR="00931F39" w:rsidRPr="00575093">
              <w:rPr>
                <w:rFonts w:ascii="Times New Roman" w:eastAsia="Times New Roman" w:hAnsi="Times New Roman" w:cs="Times New Roman"/>
                <w:sz w:val="24"/>
                <w:szCs w:val="24"/>
              </w:rPr>
              <w:t>send</w:t>
            </w:r>
            <w:r w:rsidR="002C09C9">
              <w:rPr>
                <w:rFonts w:ascii="Times New Roman" w:eastAsia="Times New Roman" w:hAnsi="Times New Roman" w:cs="Times New Roman"/>
                <w:sz w:val="24"/>
                <w:szCs w:val="24"/>
              </w:rPr>
              <w:t>s</w:t>
            </w:r>
            <w:r w:rsidR="00931F39" w:rsidRPr="00575093">
              <w:rPr>
                <w:rFonts w:ascii="Times New Roman" w:eastAsia="Times New Roman" w:hAnsi="Times New Roman" w:cs="Times New Roman"/>
                <w:sz w:val="24"/>
                <w:szCs w:val="24"/>
              </w:rPr>
              <w:t xml:space="preserve"> push notification</w:t>
            </w:r>
            <w:r w:rsidRPr="00575093">
              <w:rPr>
                <w:rFonts w:ascii="Times New Roman" w:eastAsia="Times New Roman" w:hAnsi="Times New Roman" w:cs="Times New Roman"/>
                <w:sz w:val="24"/>
                <w:szCs w:val="24"/>
              </w:rPr>
              <w:t xml:space="preserve"> about travel start time</w:t>
            </w:r>
          </w:p>
        </w:tc>
      </w:tr>
      <w:tr w:rsidR="006B35B2" w:rsidRPr="00496B3A" w14:paraId="5B49691A"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C0750A" w14:textId="77777777"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56FD8A" w14:textId="32C4417D" w:rsidR="006B35B2" w:rsidRPr="00496B3A" w:rsidRDefault="009F5C61" w:rsidP="0057509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6B35B2" w:rsidRPr="00496B3A" w14:paraId="71750F8E"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1FFB6" w14:textId="0632E9AB" w:rsidR="006B35B2" w:rsidRPr="00496B3A" w:rsidRDefault="009629E3"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6B35B2"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5944A5" w14:textId="77777777" w:rsidR="006C5002" w:rsidRDefault="006C5002" w:rsidP="006C500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6B35B2" w:rsidRPr="00496B3A">
              <w:rPr>
                <w:rFonts w:ascii="Times New Roman" w:eastAsia="Times New Roman" w:hAnsi="Times New Roman" w:cs="Times New Roman"/>
                <w:sz w:val="24"/>
                <w:szCs w:val="24"/>
              </w:rPr>
              <w:t>The application is running.</w:t>
            </w:r>
          </w:p>
          <w:p w14:paraId="6DCD132C" w14:textId="6FD5D848" w:rsidR="006B35B2" w:rsidRPr="00496B3A" w:rsidRDefault="006C5002" w:rsidP="006C500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6B35B2" w:rsidRPr="00496B3A">
              <w:rPr>
                <w:rFonts w:ascii="Times New Roman" w:eastAsia="Times New Roman" w:hAnsi="Times New Roman" w:cs="Times New Roman"/>
                <w:sz w:val="24"/>
                <w:szCs w:val="24"/>
              </w:rPr>
              <w:t xml:space="preserve">Database connection established. </w:t>
            </w:r>
          </w:p>
          <w:p w14:paraId="6F65633C" w14:textId="13301BF3" w:rsidR="006B35B2" w:rsidRPr="00496B3A" w:rsidRDefault="006B35B2" w:rsidP="00673227">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3. </w:t>
            </w:r>
            <w:r w:rsidR="006C5002">
              <w:rPr>
                <w:rFonts w:ascii="Times New Roman" w:eastAsia="Times New Roman" w:hAnsi="Times New Roman" w:cs="Times New Roman"/>
                <w:sz w:val="24"/>
                <w:szCs w:val="24"/>
              </w:rPr>
              <w:t xml:space="preserve">REST </w:t>
            </w:r>
            <w:r w:rsidRPr="00496B3A">
              <w:rPr>
                <w:rFonts w:ascii="Times New Roman" w:eastAsia="Times New Roman" w:hAnsi="Times New Roman" w:cs="Times New Roman"/>
                <w:sz w:val="24"/>
                <w:szCs w:val="24"/>
              </w:rPr>
              <w:t xml:space="preserve">API is </w:t>
            </w:r>
            <w:r w:rsidR="006C5002">
              <w:rPr>
                <w:rFonts w:ascii="Times New Roman" w:eastAsia="Times New Roman" w:hAnsi="Times New Roman" w:cs="Times New Roman"/>
                <w:sz w:val="24"/>
                <w:szCs w:val="24"/>
              </w:rPr>
              <w:t>accessible</w:t>
            </w:r>
            <w:r w:rsidRPr="00496B3A">
              <w:rPr>
                <w:rFonts w:ascii="Times New Roman" w:eastAsia="Times New Roman" w:hAnsi="Times New Roman" w:cs="Times New Roman"/>
                <w:sz w:val="24"/>
                <w:szCs w:val="24"/>
              </w:rPr>
              <w:t>.</w:t>
            </w:r>
          </w:p>
          <w:p w14:paraId="1F9CF680" w14:textId="77777777" w:rsidR="006B35B2" w:rsidRPr="00496B3A" w:rsidRDefault="006B35B2" w:rsidP="00673227">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4. Google cloud connectivity is established.</w:t>
            </w:r>
          </w:p>
          <w:p w14:paraId="4BECC4E6" w14:textId="77777777" w:rsidR="006B35B2" w:rsidRDefault="006B35B2" w:rsidP="009C14D4">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 xml:space="preserve">5. </w:t>
            </w:r>
            <w:r w:rsidR="009C14D4">
              <w:rPr>
                <w:rFonts w:ascii="Times New Roman" w:eastAsia="Times New Roman" w:hAnsi="Times New Roman" w:cs="Times New Roman"/>
                <w:sz w:val="24"/>
                <w:szCs w:val="24"/>
              </w:rPr>
              <w:t>User machine is connected to Internet</w:t>
            </w:r>
            <w:r w:rsidRPr="00496B3A">
              <w:rPr>
                <w:rFonts w:ascii="Times New Roman" w:eastAsia="Times New Roman" w:hAnsi="Times New Roman" w:cs="Times New Roman"/>
                <w:sz w:val="24"/>
                <w:szCs w:val="24"/>
              </w:rPr>
              <w:t>.</w:t>
            </w:r>
          </w:p>
          <w:p w14:paraId="63A95029" w14:textId="5E668927" w:rsidR="000D2549" w:rsidRPr="00496B3A" w:rsidRDefault="000D2549" w:rsidP="009C14D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Travel Helper scheduler is running.</w:t>
            </w:r>
          </w:p>
        </w:tc>
      </w:tr>
      <w:tr w:rsidR="006B35B2" w:rsidRPr="00496B3A" w14:paraId="246B51AD"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E2B28C" w14:textId="77777777"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E8775B" w14:textId="12A7963C" w:rsidR="006B35B2" w:rsidRPr="00D04C40" w:rsidRDefault="00D04C40" w:rsidP="00D04C4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BF7631" w:rsidRPr="00D04C40">
              <w:rPr>
                <w:rFonts w:ascii="Times New Roman" w:eastAsia="Times New Roman" w:hAnsi="Times New Roman" w:cs="Times New Roman"/>
                <w:sz w:val="24"/>
                <w:szCs w:val="24"/>
              </w:rPr>
              <w:t>Travel Helper</w:t>
            </w:r>
            <w:r w:rsidR="006B35B2" w:rsidRPr="00D04C40">
              <w:rPr>
                <w:rFonts w:ascii="Times New Roman" w:eastAsia="Times New Roman" w:hAnsi="Times New Roman" w:cs="Times New Roman"/>
                <w:sz w:val="24"/>
                <w:szCs w:val="24"/>
              </w:rPr>
              <w:t xml:space="preserve"> sends </w:t>
            </w:r>
            <w:r w:rsidR="00BF7631" w:rsidRPr="00D04C40">
              <w:rPr>
                <w:rFonts w:ascii="Times New Roman" w:eastAsia="Times New Roman" w:hAnsi="Times New Roman" w:cs="Times New Roman"/>
                <w:sz w:val="24"/>
                <w:szCs w:val="24"/>
              </w:rPr>
              <w:t xml:space="preserve">push </w:t>
            </w:r>
            <w:r w:rsidR="006B35B2" w:rsidRPr="00D04C40">
              <w:rPr>
                <w:rFonts w:ascii="Times New Roman" w:eastAsia="Times New Roman" w:hAnsi="Times New Roman" w:cs="Times New Roman"/>
                <w:sz w:val="24"/>
                <w:szCs w:val="24"/>
              </w:rPr>
              <w:t xml:space="preserve">notification to </w:t>
            </w:r>
            <w:r w:rsidR="008B6DEC">
              <w:rPr>
                <w:rFonts w:ascii="Times New Roman" w:eastAsia="Times New Roman" w:hAnsi="Times New Roman" w:cs="Times New Roman"/>
                <w:sz w:val="24"/>
                <w:szCs w:val="24"/>
              </w:rPr>
              <w:t>user</w:t>
            </w:r>
            <w:r w:rsidR="006B35B2" w:rsidRPr="00D04C40">
              <w:rPr>
                <w:rFonts w:ascii="Times New Roman" w:eastAsia="Times New Roman" w:hAnsi="Times New Roman" w:cs="Times New Roman"/>
                <w:sz w:val="24"/>
                <w:szCs w:val="24"/>
              </w:rPr>
              <w:t xml:space="preserve"> regarding start of travel to reach destination in time.</w:t>
            </w:r>
          </w:p>
          <w:p w14:paraId="1A37B760" w14:textId="2B2DE8C4" w:rsidR="006B35B2" w:rsidRPr="00087BDA" w:rsidRDefault="00087BDA" w:rsidP="00087BD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User</w:t>
            </w:r>
            <w:r w:rsidR="006B35B2" w:rsidRPr="00087BDA">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heck</w:t>
            </w:r>
            <w:r w:rsidR="006B35B2" w:rsidRPr="00087BDA">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push</w:t>
            </w:r>
            <w:r w:rsidR="006B35B2" w:rsidRPr="00087BDA">
              <w:rPr>
                <w:rFonts w:ascii="Times New Roman" w:eastAsia="Times New Roman" w:hAnsi="Times New Roman" w:cs="Times New Roman"/>
                <w:sz w:val="24"/>
                <w:szCs w:val="24"/>
              </w:rPr>
              <w:t xml:space="preserve"> notification </w:t>
            </w:r>
            <w:r>
              <w:rPr>
                <w:rFonts w:ascii="Times New Roman" w:eastAsia="Times New Roman" w:hAnsi="Times New Roman" w:cs="Times New Roman"/>
                <w:sz w:val="24"/>
                <w:szCs w:val="24"/>
              </w:rPr>
              <w:t>message</w:t>
            </w:r>
            <w:r w:rsidR="006B35B2" w:rsidRPr="00087BDA">
              <w:rPr>
                <w:rFonts w:ascii="Times New Roman" w:eastAsia="Times New Roman" w:hAnsi="Times New Roman" w:cs="Times New Roman"/>
                <w:sz w:val="24"/>
                <w:szCs w:val="24"/>
              </w:rPr>
              <w:t>.</w:t>
            </w:r>
          </w:p>
          <w:p w14:paraId="6682A521" w14:textId="36A45357" w:rsidR="006B35B2" w:rsidRPr="00FA405B" w:rsidRDefault="00FA405B" w:rsidP="00FA405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6B35B2" w:rsidRPr="00FA405B">
              <w:rPr>
                <w:rFonts w:ascii="Times New Roman" w:eastAsia="Times New Roman" w:hAnsi="Times New Roman" w:cs="Times New Roman"/>
                <w:sz w:val="24"/>
                <w:szCs w:val="24"/>
              </w:rPr>
              <w:t xml:space="preserve"> Based on customer preferences, </w:t>
            </w:r>
            <w:r w:rsidR="005E1341" w:rsidRPr="00FA405B">
              <w:rPr>
                <w:rFonts w:ascii="Times New Roman" w:eastAsia="Times New Roman" w:hAnsi="Times New Roman" w:cs="Times New Roman"/>
                <w:sz w:val="24"/>
                <w:szCs w:val="24"/>
              </w:rPr>
              <w:t>go</w:t>
            </w:r>
            <w:r w:rsidR="006B35B2" w:rsidRPr="00FA405B">
              <w:rPr>
                <w:rFonts w:ascii="Times New Roman" w:eastAsia="Times New Roman" w:hAnsi="Times New Roman" w:cs="Times New Roman"/>
                <w:sz w:val="24"/>
                <w:szCs w:val="24"/>
              </w:rPr>
              <w:t xml:space="preserve"> to use case 2 or 3.</w:t>
            </w:r>
          </w:p>
          <w:p w14:paraId="3D05D93A" w14:textId="77777777" w:rsidR="006B35B2" w:rsidRPr="00496B3A" w:rsidRDefault="006B35B2" w:rsidP="002C313A">
            <w:pPr>
              <w:pStyle w:val="ListParagraph"/>
              <w:spacing w:after="0" w:line="240" w:lineRule="auto"/>
              <w:jc w:val="both"/>
              <w:rPr>
                <w:rFonts w:ascii="Times New Roman" w:eastAsia="Times New Roman" w:hAnsi="Times New Roman" w:cs="Times New Roman"/>
                <w:b/>
                <w:sz w:val="24"/>
                <w:szCs w:val="24"/>
              </w:rPr>
            </w:pPr>
          </w:p>
        </w:tc>
      </w:tr>
      <w:tr w:rsidR="006B35B2" w:rsidRPr="00496B3A" w14:paraId="759B9C9F"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917E3" w14:textId="7517CDF9" w:rsidR="006B35B2" w:rsidRPr="00496B3A" w:rsidRDefault="009629E3"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6B35B2"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64896" w14:textId="77777777" w:rsidR="006B35B2" w:rsidRPr="000845AA" w:rsidRDefault="006B35B2" w:rsidP="000845AA">
            <w:pPr>
              <w:spacing w:after="0" w:line="240" w:lineRule="auto"/>
              <w:jc w:val="both"/>
              <w:rPr>
                <w:rFonts w:ascii="Times New Roman" w:eastAsia="Times New Roman" w:hAnsi="Times New Roman" w:cs="Times New Roman"/>
                <w:sz w:val="24"/>
                <w:szCs w:val="24"/>
              </w:rPr>
            </w:pPr>
            <w:r w:rsidRPr="000845AA">
              <w:rPr>
                <w:rFonts w:ascii="Times New Roman" w:eastAsia="Times New Roman" w:hAnsi="Times New Roman" w:cs="Times New Roman"/>
                <w:sz w:val="24"/>
                <w:szCs w:val="24"/>
              </w:rPr>
              <w:t>See Use case 2 or 3</w:t>
            </w:r>
            <w:r w:rsidRPr="000845AA">
              <w:rPr>
                <w:rFonts w:ascii="Times New Roman" w:eastAsia="Times New Roman" w:hAnsi="Times New Roman" w:cs="Times New Roman"/>
                <w:sz w:val="24"/>
                <w:szCs w:val="24"/>
              </w:rPr>
              <w:tab/>
            </w:r>
          </w:p>
        </w:tc>
      </w:tr>
      <w:tr w:rsidR="006B35B2" w:rsidRPr="00496B3A" w14:paraId="7B72CC60"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D482F5" w14:textId="48C71FB5" w:rsidR="006B35B2" w:rsidRPr="00496B3A" w:rsidRDefault="009629E3"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6B35B2"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B0F34F" w14:textId="77777777" w:rsidR="006B35B2" w:rsidRPr="00496B3A" w:rsidRDefault="006B35B2" w:rsidP="000845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6B35B2" w:rsidRPr="00496B3A" w14:paraId="43B40B79"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17854B" w14:textId="77777777" w:rsidR="006B35B2" w:rsidRPr="00496B3A" w:rsidRDefault="006B35B2"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61895A" w14:textId="752FA9E1" w:rsidR="006B35B2" w:rsidRPr="00496B3A" w:rsidRDefault="000845AA" w:rsidP="000845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6B35B2" w:rsidRPr="00496B3A">
              <w:rPr>
                <w:rFonts w:ascii="Times New Roman" w:eastAsia="Times New Roman" w:hAnsi="Times New Roman" w:cs="Times New Roman"/>
                <w:sz w:val="24"/>
                <w:szCs w:val="24"/>
              </w:rPr>
              <w:t xml:space="preserve">Interoperability: Data exchange with google cloud messaging API should be done using REST. </w:t>
            </w:r>
          </w:p>
          <w:p w14:paraId="23DF2C52" w14:textId="4440F11C" w:rsidR="006B35B2" w:rsidRPr="00496B3A" w:rsidRDefault="000845AA" w:rsidP="000845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6B35B2" w:rsidRPr="00496B3A">
              <w:rPr>
                <w:rFonts w:ascii="Times New Roman" w:eastAsia="Times New Roman" w:hAnsi="Times New Roman" w:cs="Times New Roman"/>
                <w:sz w:val="24"/>
                <w:szCs w:val="24"/>
              </w:rPr>
              <w:t>Availability: Connectivity with google cloud should be established 98% of time.</w:t>
            </w:r>
          </w:p>
        </w:tc>
      </w:tr>
    </w:tbl>
    <w:p w14:paraId="6D28F7F2" w14:textId="77777777" w:rsidR="00C35EDD" w:rsidRDefault="00C35EDD" w:rsidP="00593C68">
      <w:pPr>
        <w:rPr>
          <w:rFonts w:ascii="Times New Roman" w:hAnsi="Times New Roman" w:cs="Times New Roman"/>
          <w:b/>
          <w:sz w:val="24"/>
          <w:szCs w:val="24"/>
        </w:rPr>
      </w:pPr>
    </w:p>
    <w:p w14:paraId="57BCFAB2" w14:textId="48E1F15D" w:rsidR="00CE15E6" w:rsidRDefault="00C75A28" w:rsidP="00593C68">
      <w:pPr>
        <w:rPr>
          <w:rFonts w:ascii="Times New Roman" w:hAnsi="Times New Roman" w:cs="Times New Roman"/>
          <w:b/>
          <w:sz w:val="24"/>
          <w:szCs w:val="24"/>
        </w:rPr>
      </w:pPr>
      <w:r>
        <w:rPr>
          <w:rFonts w:ascii="Times New Roman" w:hAnsi="Times New Roman" w:cs="Times New Roman"/>
          <w:b/>
          <w:sz w:val="24"/>
          <w:szCs w:val="24"/>
        </w:rPr>
        <w:br w:type="page"/>
      </w:r>
      <w:r w:rsidR="00732973">
        <w:rPr>
          <w:rFonts w:ascii="Times New Roman" w:hAnsi="Times New Roman" w:cs="Times New Roman"/>
          <w:b/>
          <w:sz w:val="24"/>
          <w:szCs w:val="24"/>
        </w:rPr>
        <w:lastRenderedPageBreak/>
        <w:t>TABLE 8</w:t>
      </w:r>
      <w:r w:rsidR="00140205">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View Travel Search History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706E7E" w:rsidRPr="00496B3A" w14:paraId="1F512B3A"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A5B34" w14:textId="39801E5A" w:rsidR="00A96E35" w:rsidRPr="00496B3A" w:rsidRDefault="00CA12A2" w:rsidP="00CA12A2">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w:t>
            </w:r>
            <w:r w:rsidR="00A96E35"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999E1" w14:textId="016705C6" w:rsidR="00A96E35" w:rsidRPr="00CA12A2" w:rsidRDefault="00FB679F" w:rsidP="00CA12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w:t>
            </w:r>
            <w:r w:rsidR="00A96E35" w:rsidRPr="00CA12A2">
              <w:rPr>
                <w:rFonts w:ascii="Times New Roman" w:eastAsia="Times New Roman" w:hAnsi="Times New Roman" w:cs="Times New Roman"/>
                <w:sz w:val="24"/>
                <w:szCs w:val="24"/>
              </w:rPr>
              <w:t xml:space="preserve"> travel </w:t>
            </w:r>
            <w:r w:rsidR="00AF5828" w:rsidRPr="00CA12A2">
              <w:rPr>
                <w:rFonts w:ascii="Times New Roman" w:eastAsia="Times New Roman" w:hAnsi="Times New Roman" w:cs="Times New Roman"/>
                <w:sz w:val="24"/>
                <w:szCs w:val="24"/>
              </w:rPr>
              <w:t>search history</w:t>
            </w:r>
          </w:p>
        </w:tc>
      </w:tr>
      <w:tr w:rsidR="00706E7E" w:rsidRPr="00496B3A" w14:paraId="615E0910"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F4056C" w14:textId="77777777"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80C04D" w14:textId="44D6E2EA" w:rsidR="00A96E35" w:rsidRPr="00496B3A" w:rsidRDefault="00CA12A2" w:rsidP="00CA12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706E7E" w:rsidRPr="00496B3A" w14:paraId="54948F1E"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8E8267" w14:textId="2B28A3BE" w:rsidR="00A96E35" w:rsidRPr="00496B3A" w:rsidRDefault="00CA12A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A96E35"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CAC9B6" w14:textId="416CD7D0" w:rsidR="00FC7A3B" w:rsidRPr="00496B3A" w:rsidRDefault="00FC7A3B" w:rsidP="00FC7A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5DA929FA" w14:textId="77777777" w:rsidR="00FC7A3B" w:rsidRPr="00496B3A" w:rsidRDefault="00FC7A3B" w:rsidP="00FC7A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224BE4C8" w14:textId="54058E1C" w:rsidR="00A96E35" w:rsidRPr="00496B3A" w:rsidRDefault="00FC7A3B" w:rsidP="00FC7A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tc>
      </w:tr>
      <w:tr w:rsidR="00706E7E" w:rsidRPr="00496B3A" w14:paraId="01EFD1C6"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435028" w14:textId="77777777"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66FBB4" w14:textId="72339474" w:rsidR="00A96E35" w:rsidRPr="00FC7A3B" w:rsidRDefault="00FC7A3B" w:rsidP="00FC7A3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w:t>
            </w:r>
            <w:r w:rsidR="00A96E35" w:rsidRPr="00FC7A3B">
              <w:rPr>
                <w:rFonts w:ascii="Times New Roman" w:eastAsia="Times New Roman" w:hAnsi="Times New Roman" w:cs="Times New Roman"/>
                <w:sz w:val="24"/>
                <w:szCs w:val="24"/>
              </w:rPr>
              <w:t xml:space="preserve">clicks on ‘Dashboard’ </w:t>
            </w:r>
            <w:r w:rsidR="00A222C1">
              <w:rPr>
                <w:rFonts w:ascii="Times New Roman" w:eastAsia="Times New Roman" w:hAnsi="Times New Roman" w:cs="Times New Roman"/>
                <w:sz w:val="24"/>
                <w:szCs w:val="24"/>
              </w:rPr>
              <w:t>link</w:t>
            </w:r>
            <w:r w:rsidR="00A96E35" w:rsidRPr="00FC7A3B">
              <w:rPr>
                <w:rFonts w:ascii="Times New Roman" w:eastAsia="Times New Roman" w:hAnsi="Times New Roman" w:cs="Times New Roman"/>
                <w:sz w:val="24"/>
                <w:szCs w:val="24"/>
              </w:rPr>
              <w:t xml:space="preserve"> on the </w:t>
            </w:r>
            <w:r w:rsidR="007E577E" w:rsidRPr="00FC7A3B">
              <w:rPr>
                <w:rFonts w:ascii="Times New Roman" w:eastAsia="Times New Roman" w:hAnsi="Times New Roman" w:cs="Times New Roman"/>
                <w:sz w:val="24"/>
                <w:szCs w:val="24"/>
              </w:rPr>
              <w:t>homepage</w:t>
            </w:r>
            <w:r w:rsidR="00A96E35" w:rsidRPr="00FC7A3B">
              <w:rPr>
                <w:rFonts w:ascii="Times New Roman" w:eastAsia="Times New Roman" w:hAnsi="Times New Roman" w:cs="Times New Roman"/>
                <w:sz w:val="24"/>
                <w:szCs w:val="24"/>
              </w:rPr>
              <w:t>.</w:t>
            </w:r>
          </w:p>
          <w:p w14:paraId="760E7080" w14:textId="53110513" w:rsidR="00107973" w:rsidRPr="00937919" w:rsidRDefault="00937919" w:rsidP="009379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User</w:t>
            </w:r>
            <w:r w:rsidR="00107973" w:rsidRPr="00937919">
              <w:rPr>
                <w:rFonts w:ascii="Times New Roman" w:eastAsia="Times New Roman" w:hAnsi="Times New Roman" w:cs="Times New Roman"/>
                <w:sz w:val="24"/>
                <w:szCs w:val="24"/>
              </w:rPr>
              <w:t xml:space="preserve"> clicks on ‘Travel Search History’ link.</w:t>
            </w:r>
          </w:p>
          <w:p w14:paraId="48D2F4D1" w14:textId="019A6C5C" w:rsidR="00A96E35" w:rsidRPr="00496B3A" w:rsidRDefault="005474B8" w:rsidP="002C313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96E35" w:rsidRPr="00496B3A">
              <w:rPr>
                <w:rFonts w:ascii="Times New Roman" w:eastAsia="Times New Roman" w:hAnsi="Times New Roman" w:cs="Times New Roman"/>
                <w:sz w:val="24"/>
                <w:szCs w:val="24"/>
              </w:rPr>
              <w:t xml:space="preserve">. System queries database </w:t>
            </w:r>
            <w:r w:rsidR="005001AE">
              <w:rPr>
                <w:rFonts w:ascii="Times New Roman" w:eastAsia="Times New Roman" w:hAnsi="Times New Roman" w:cs="Times New Roman"/>
                <w:sz w:val="24"/>
                <w:szCs w:val="24"/>
              </w:rPr>
              <w:t>to</w:t>
            </w:r>
            <w:r w:rsidR="00A96E35" w:rsidRPr="00496B3A">
              <w:rPr>
                <w:rFonts w:ascii="Times New Roman" w:eastAsia="Times New Roman" w:hAnsi="Times New Roman" w:cs="Times New Roman"/>
                <w:sz w:val="24"/>
                <w:szCs w:val="24"/>
              </w:rPr>
              <w:t xml:space="preserve"> fetch details.</w:t>
            </w:r>
          </w:p>
          <w:p w14:paraId="070FE6A9" w14:textId="791441B5" w:rsidR="000E4A57" w:rsidRDefault="005F4965" w:rsidP="005F496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0E4A57" w:rsidRPr="00496B3A">
              <w:rPr>
                <w:rFonts w:ascii="Times New Roman" w:eastAsia="Times New Roman" w:hAnsi="Times New Roman" w:cs="Times New Roman"/>
                <w:sz w:val="24"/>
                <w:szCs w:val="24"/>
              </w:rPr>
              <w:t xml:space="preserve">Travel summary is displayed to </w:t>
            </w:r>
            <w:r>
              <w:rPr>
                <w:rFonts w:ascii="Times New Roman" w:eastAsia="Times New Roman" w:hAnsi="Times New Roman" w:cs="Times New Roman"/>
                <w:sz w:val="24"/>
                <w:szCs w:val="24"/>
              </w:rPr>
              <w:t>user</w:t>
            </w:r>
            <w:r w:rsidR="000E4A57">
              <w:rPr>
                <w:rFonts w:ascii="Times New Roman" w:eastAsia="Times New Roman" w:hAnsi="Times New Roman" w:cs="Times New Roman"/>
                <w:sz w:val="24"/>
                <w:szCs w:val="24"/>
              </w:rPr>
              <w:t xml:space="preserve"> with travel preferences.</w:t>
            </w:r>
          </w:p>
          <w:p w14:paraId="6006DA41" w14:textId="16AD704B" w:rsidR="00A96E35" w:rsidRPr="00496B3A" w:rsidRDefault="00604128" w:rsidP="006041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E4A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w:t>
            </w:r>
            <w:r w:rsidR="000E4A57">
              <w:rPr>
                <w:rFonts w:ascii="Times New Roman" w:eastAsia="Times New Roman" w:hAnsi="Times New Roman" w:cs="Times New Roman"/>
                <w:sz w:val="24"/>
                <w:szCs w:val="24"/>
              </w:rPr>
              <w:t xml:space="preserve"> clicks on “Click for Details Travel History” link to view complete history.</w:t>
            </w:r>
          </w:p>
        </w:tc>
      </w:tr>
      <w:tr w:rsidR="00706E7E" w:rsidRPr="00496B3A" w14:paraId="1DF1A861"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4F4A75" w14:textId="0CF42205" w:rsidR="00A96E35" w:rsidRPr="00496B3A" w:rsidRDefault="00CA12A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A96E35"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E846D1" w14:textId="77777777" w:rsidR="00A96E35" w:rsidRPr="00496B3A" w:rsidRDefault="00A96E35" w:rsidP="00A25B7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706E7E" w:rsidRPr="00496B3A" w14:paraId="1BB373F8"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54CA8" w14:textId="14E205CB" w:rsidR="00A96E35" w:rsidRPr="00496B3A" w:rsidRDefault="00CA12A2" w:rsidP="002C313A">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00A96E35"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EAA472" w14:textId="09AF33A1" w:rsidR="00A96E35" w:rsidRPr="00496B3A" w:rsidRDefault="00A96E35" w:rsidP="002C313A">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706E7E" w:rsidRPr="00496B3A" w14:paraId="38FCAA82" w14:textId="77777777" w:rsidTr="008743A0">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74C0AB" w14:textId="77777777" w:rsidR="00A96E35" w:rsidRPr="00496B3A" w:rsidRDefault="00A96E35"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103636" w14:textId="77777777" w:rsidR="00A96E35" w:rsidRPr="00496B3A" w:rsidRDefault="00A96E35" w:rsidP="00A25B79">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14:paraId="6ADA2339" w14:textId="77777777" w:rsidR="00C75A28" w:rsidRDefault="00C75A28" w:rsidP="00593C68">
      <w:pPr>
        <w:rPr>
          <w:rFonts w:ascii="Times New Roman" w:hAnsi="Times New Roman" w:cs="Times New Roman"/>
          <w:b/>
          <w:sz w:val="24"/>
          <w:szCs w:val="24"/>
        </w:rPr>
      </w:pPr>
    </w:p>
    <w:p w14:paraId="1CA2D0FB" w14:textId="1658E1C6" w:rsidR="00AE23D5" w:rsidRDefault="001420E0" w:rsidP="00593C68">
      <w:pPr>
        <w:rPr>
          <w:rFonts w:ascii="Times New Roman" w:hAnsi="Times New Roman" w:cs="Times New Roman"/>
          <w:b/>
          <w:sz w:val="24"/>
          <w:szCs w:val="24"/>
        </w:rPr>
      </w:pPr>
      <w:r>
        <w:rPr>
          <w:rFonts w:ascii="Times New Roman" w:hAnsi="Times New Roman" w:cs="Times New Roman"/>
          <w:b/>
          <w:sz w:val="24"/>
          <w:szCs w:val="24"/>
        </w:rPr>
        <w:t xml:space="preserve">TABLE 9. </w:t>
      </w:r>
      <w:r w:rsidR="00DE1ACF" w:rsidRPr="00DE1ACF">
        <w:rPr>
          <w:rFonts w:ascii="Times New Roman" w:eastAsia="Times New Roman" w:hAnsi="Times New Roman" w:cs="Times New Roman"/>
          <w:b/>
          <w:sz w:val="24"/>
          <w:szCs w:val="24"/>
        </w:rPr>
        <w:t>View Travel Schedule History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595609" w:rsidRPr="00496B3A" w14:paraId="00B39885"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256118" w14:textId="4E8E3722" w:rsidR="00AE23D5" w:rsidRPr="00496B3A" w:rsidRDefault="00AE23D5" w:rsidP="00DF0041">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w:t>
            </w:r>
            <w:r w:rsidR="00DF0041">
              <w:rPr>
                <w:rFonts w:ascii="Times New Roman" w:eastAsia="Times New Roman" w:hAnsi="Times New Roman" w:cs="Times New Roman"/>
                <w:sz w:val="24"/>
                <w:szCs w:val="24"/>
              </w:rPr>
              <w:t xml:space="preserve"> C</w:t>
            </w:r>
            <w:r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0A999B" w14:textId="6AAFD7EB" w:rsidR="00AE23D5" w:rsidRPr="00151909" w:rsidRDefault="0007267E" w:rsidP="0015190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w:t>
            </w:r>
            <w:r w:rsidR="00AE23D5" w:rsidRPr="00151909">
              <w:rPr>
                <w:rFonts w:ascii="Times New Roman" w:eastAsia="Times New Roman" w:hAnsi="Times New Roman" w:cs="Times New Roman"/>
                <w:sz w:val="24"/>
                <w:szCs w:val="24"/>
              </w:rPr>
              <w:t xml:space="preserve"> travel</w:t>
            </w:r>
            <w:r w:rsidR="007E08B4" w:rsidRPr="00151909">
              <w:rPr>
                <w:rFonts w:ascii="Times New Roman" w:eastAsia="Times New Roman" w:hAnsi="Times New Roman" w:cs="Times New Roman"/>
                <w:sz w:val="24"/>
                <w:szCs w:val="24"/>
              </w:rPr>
              <w:t xml:space="preserve"> schedule</w:t>
            </w:r>
            <w:r w:rsidR="00AE23D5" w:rsidRPr="00151909">
              <w:rPr>
                <w:rFonts w:ascii="Times New Roman" w:eastAsia="Times New Roman" w:hAnsi="Times New Roman" w:cs="Times New Roman"/>
                <w:sz w:val="24"/>
                <w:szCs w:val="24"/>
              </w:rPr>
              <w:t xml:space="preserve"> history</w:t>
            </w:r>
          </w:p>
        </w:tc>
      </w:tr>
      <w:tr w:rsidR="00595609" w:rsidRPr="00496B3A" w14:paraId="0BF9B7D4"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EEC531" w14:textId="77777777" w:rsidR="00AE23D5" w:rsidRPr="00496B3A" w:rsidRDefault="00AE23D5" w:rsidP="007D5D64">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F95FC" w14:textId="4A6DB677" w:rsidR="00AE23D5" w:rsidRPr="00496B3A" w:rsidRDefault="00151909" w:rsidP="0015190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595609" w:rsidRPr="00496B3A" w14:paraId="4443EB77"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0DFAFD" w14:textId="5FAB17D4" w:rsidR="00AE23D5" w:rsidRPr="00496B3A" w:rsidRDefault="00DF0041" w:rsidP="007D5D64">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00AE23D5"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5FE730" w14:textId="69356DC3" w:rsidR="00C36126" w:rsidRPr="00496B3A" w:rsidRDefault="00C36126" w:rsidP="00C361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58350842" w14:textId="77777777" w:rsidR="00C36126" w:rsidRPr="00496B3A" w:rsidRDefault="00C36126" w:rsidP="00C361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3D56C157" w14:textId="058AB481" w:rsidR="00AE23D5" w:rsidRPr="00496B3A" w:rsidRDefault="00C36126" w:rsidP="00C361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tc>
      </w:tr>
      <w:tr w:rsidR="00595609" w:rsidRPr="00496B3A" w14:paraId="7E8D52A1"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0B4B" w14:textId="77777777" w:rsidR="00AE23D5" w:rsidRPr="00496B3A" w:rsidRDefault="00AE23D5" w:rsidP="007D5D64">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C6429E" w14:textId="0E2F54FC" w:rsidR="002A51C7" w:rsidRDefault="00396AC9" w:rsidP="002A51C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2A51C7">
              <w:rPr>
                <w:rFonts w:ascii="Times New Roman" w:eastAsia="Times New Roman" w:hAnsi="Times New Roman" w:cs="Times New Roman"/>
                <w:sz w:val="24"/>
                <w:szCs w:val="24"/>
              </w:rPr>
              <w:t>User</w:t>
            </w:r>
            <w:r w:rsidR="00B315DA" w:rsidRPr="00396AC9">
              <w:rPr>
                <w:rFonts w:ascii="Times New Roman" w:eastAsia="Times New Roman" w:hAnsi="Times New Roman" w:cs="Times New Roman"/>
                <w:sz w:val="24"/>
                <w:szCs w:val="24"/>
              </w:rPr>
              <w:t xml:space="preserve"> clicks on ‘Dashboard’ </w:t>
            </w:r>
            <w:r>
              <w:rPr>
                <w:rFonts w:ascii="Times New Roman" w:eastAsia="Times New Roman" w:hAnsi="Times New Roman" w:cs="Times New Roman"/>
                <w:sz w:val="24"/>
                <w:szCs w:val="24"/>
              </w:rPr>
              <w:t>link</w:t>
            </w:r>
            <w:r w:rsidR="00B315DA" w:rsidRPr="00396AC9">
              <w:rPr>
                <w:rFonts w:ascii="Times New Roman" w:eastAsia="Times New Roman" w:hAnsi="Times New Roman" w:cs="Times New Roman"/>
                <w:sz w:val="24"/>
                <w:szCs w:val="24"/>
              </w:rPr>
              <w:t xml:space="preserve"> on the homepage.</w:t>
            </w:r>
          </w:p>
          <w:p w14:paraId="15DD68A3" w14:textId="11C6436C" w:rsidR="00B315DA" w:rsidRPr="002A51C7" w:rsidRDefault="002A51C7" w:rsidP="002A51C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User</w:t>
            </w:r>
            <w:r w:rsidR="00B315DA" w:rsidRPr="002A51C7">
              <w:rPr>
                <w:rFonts w:ascii="Times New Roman" w:eastAsia="Times New Roman" w:hAnsi="Times New Roman" w:cs="Times New Roman"/>
                <w:sz w:val="24"/>
                <w:szCs w:val="24"/>
              </w:rPr>
              <w:t xml:space="preserve"> clicks on ‘Travel Schedule History’ link.</w:t>
            </w:r>
          </w:p>
          <w:p w14:paraId="4D14C68E" w14:textId="77777777" w:rsidR="005D08F5" w:rsidRDefault="00B315DA" w:rsidP="005D08F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496B3A">
              <w:rPr>
                <w:rFonts w:ascii="Times New Roman" w:eastAsia="Times New Roman" w:hAnsi="Times New Roman" w:cs="Times New Roman"/>
                <w:sz w:val="24"/>
                <w:szCs w:val="24"/>
              </w:rPr>
              <w:t>. System queries database</w:t>
            </w:r>
            <w:r w:rsidR="005D08F5">
              <w:rPr>
                <w:rFonts w:ascii="Times New Roman" w:eastAsia="Times New Roman" w:hAnsi="Times New Roman" w:cs="Times New Roman"/>
                <w:sz w:val="24"/>
                <w:szCs w:val="24"/>
              </w:rPr>
              <w:t xml:space="preserve"> for fetching details.</w:t>
            </w:r>
          </w:p>
          <w:p w14:paraId="1EB40298" w14:textId="5437D81E" w:rsidR="00AE23D5" w:rsidRDefault="00B315DA" w:rsidP="005D08F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D08F5">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 xml:space="preserve">Travel summary is displayed to </w:t>
            </w:r>
            <w:r w:rsidR="00656788">
              <w:rPr>
                <w:rFonts w:ascii="Times New Roman" w:eastAsia="Times New Roman" w:hAnsi="Times New Roman" w:cs="Times New Roman"/>
                <w:sz w:val="24"/>
                <w:szCs w:val="24"/>
              </w:rPr>
              <w:t xml:space="preserve">customer </w:t>
            </w:r>
            <w:r w:rsidR="00595609">
              <w:rPr>
                <w:rFonts w:ascii="Times New Roman" w:eastAsia="Times New Roman" w:hAnsi="Times New Roman" w:cs="Times New Roman"/>
                <w:sz w:val="24"/>
                <w:szCs w:val="24"/>
              </w:rPr>
              <w:t>with travel preferences.</w:t>
            </w:r>
          </w:p>
          <w:p w14:paraId="6F5DDA51" w14:textId="028EA64B" w:rsidR="00595609" w:rsidRPr="00496B3A" w:rsidRDefault="0046173F" w:rsidP="0046173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User</w:t>
            </w:r>
            <w:r w:rsidR="00595609">
              <w:rPr>
                <w:rFonts w:ascii="Times New Roman" w:eastAsia="Times New Roman" w:hAnsi="Times New Roman" w:cs="Times New Roman"/>
                <w:sz w:val="24"/>
                <w:szCs w:val="24"/>
              </w:rPr>
              <w:t xml:space="preserve"> clicks on “Click for Details Travel History” link to view complete history. </w:t>
            </w:r>
          </w:p>
        </w:tc>
      </w:tr>
      <w:tr w:rsidR="00595609" w:rsidRPr="00496B3A" w14:paraId="43E57165"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A7D869" w14:textId="2C45A201" w:rsidR="00AE23D5" w:rsidRPr="00496B3A" w:rsidRDefault="00DF0041" w:rsidP="007D5D64">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AE23D5"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25F99A" w14:textId="77777777" w:rsidR="00AE23D5" w:rsidRPr="00496B3A" w:rsidRDefault="00AE23D5" w:rsidP="00720F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595609" w:rsidRPr="00496B3A" w14:paraId="39A14911"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3C1179" w14:textId="08B46106" w:rsidR="00AE23D5" w:rsidRPr="00496B3A" w:rsidRDefault="00AE23D5" w:rsidP="00DF0041">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w:t>
            </w:r>
            <w:r w:rsidR="00DF0041">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72A5F" w14:textId="3EB3CBBE" w:rsidR="00AE23D5" w:rsidRPr="00496B3A" w:rsidRDefault="00AE23D5" w:rsidP="007D5D64">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595609" w:rsidRPr="00496B3A" w14:paraId="6CB85C11" w14:textId="77777777" w:rsidTr="00587D49">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7CE0BF" w14:textId="77777777" w:rsidR="00AE23D5" w:rsidRPr="00496B3A" w:rsidRDefault="00AE23D5" w:rsidP="007D5D64">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C6FBD9" w14:textId="77777777" w:rsidR="00AE23D5" w:rsidRPr="00496B3A" w:rsidRDefault="00AE23D5" w:rsidP="00DB3ECF">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14:paraId="50386271" w14:textId="77777777" w:rsidR="00AE23D5" w:rsidRDefault="00AE23D5" w:rsidP="00593C68">
      <w:pPr>
        <w:rPr>
          <w:rFonts w:ascii="Times New Roman" w:hAnsi="Times New Roman" w:cs="Times New Roman"/>
          <w:b/>
          <w:sz w:val="24"/>
          <w:szCs w:val="24"/>
        </w:rPr>
      </w:pPr>
    </w:p>
    <w:p w14:paraId="5CA0E344" w14:textId="6665DBD9" w:rsidR="00F543FA" w:rsidRDefault="00F543FA" w:rsidP="00593C68">
      <w:pPr>
        <w:rPr>
          <w:rFonts w:ascii="Times New Roman" w:hAnsi="Times New Roman" w:cs="Times New Roman"/>
          <w:b/>
          <w:sz w:val="24"/>
          <w:szCs w:val="24"/>
        </w:rPr>
      </w:pPr>
      <w:r>
        <w:rPr>
          <w:rFonts w:ascii="Times New Roman" w:hAnsi="Times New Roman" w:cs="Times New Roman"/>
          <w:b/>
          <w:sz w:val="24"/>
          <w:szCs w:val="24"/>
        </w:rPr>
        <w:t xml:space="preserve">TABLE </w:t>
      </w:r>
      <w:r w:rsidR="00522CB6">
        <w:rPr>
          <w:rFonts w:ascii="Times New Roman" w:hAnsi="Times New Roman" w:cs="Times New Roman"/>
          <w:b/>
          <w:sz w:val="24"/>
          <w:szCs w:val="24"/>
        </w:rPr>
        <w:t>10</w:t>
      </w:r>
      <w:r w:rsidR="001420E0">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Filter Report Data on Date Range Use Case</w:t>
      </w:r>
    </w:p>
    <w:tbl>
      <w:tblPr>
        <w:tblW w:w="0" w:type="auto"/>
        <w:tblCellMar>
          <w:top w:w="15" w:type="dxa"/>
          <w:left w:w="15" w:type="dxa"/>
          <w:bottom w:w="15" w:type="dxa"/>
          <w:right w:w="15" w:type="dxa"/>
        </w:tblCellMar>
        <w:tblLook w:val="04A0" w:firstRow="1" w:lastRow="0" w:firstColumn="1" w:lastColumn="0" w:noHBand="0" w:noVBand="1"/>
      </w:tblPr>
      <w:tblGrid>
        <w:gridCol w:w="2260"/>
        <w:gridCol w:w="6750"/>
      </w:tblGrid>
      <w:tr w:rsidR="0082165B" w:rsidRPr="00496B3A" w14:paraId="6741098B"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B8A16" w14:textId="5D1324F2" w:rsidR="0082165B" w:rsidRPr="00496B3A" w:rsidRDefault="0082165B" w:rsidP="000F7414">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w:t>
            </w:r>
            <w:r w:rsidR="000F7414">
              <w:rPr>
                <w:rFonts w:ascii="Times New Roman" w:eastAsia="Times New Roman" w:hAnsi="Times New Roman" w:cs="Times New Roman"/>
                <w:sz w:val="24"/>
                <w:szCs w:val="24"/>
              </w:rPr>
              <w:t xml:space="preserve"> C</w:t>
            </w:r>
            <w:r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2D346D" w14:textId="77777777" w:rsidR="0082165B" w:rsidRPr="00DF0041" w:rsidRDefault="00F41DD3" w:rsidP="00DF0041">
            <w:pPr>
              <w:spacing w:after="0" w:line="240" w:lineRule="auto"/>
              <w:jc w:val="both"/>
              <w:rPr>
                <w:rFonts w:ascii="Times New Roman" w:eastAsia="Times New Roman" w:hAnsi="Times New Roman" w:cs="Times New Roman"/>
                <w:sz w:val="24"/>
                <w:szCs w:val="24"/>
              </w:rPr>
            </w:pPr>
            <w:r w:rsidRPr="00DF0041">
              <w:rPr>
                <w:rFonts w:ascii="Times New Roman" w:eastAsia="Times New Roman" w:hAnsi="Times New Roman" w:cs="Times New Roman"/>
                <w:sz w:val="24"/>
                <w:szCs w:val="24"/>
              </w:rPr>
              <w:t>Filter report data on date range</w:t>
            </w:r>
          </w:p>
        </w:tc>
      </w:tr>
      <w:tr w:rsidR="0082165B" w:rsidRPr="00496B3A" w14:paraId="4398C206"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8126E" w14:textId="77777777" w:rsidR="0082165B" w:rsidRPr="00496B3A" w:rsidRDefault="0082165B"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87E63E" w14:textId="7639757F" w:rsidR="0082165B" w:rsidRPr="00496B3A" w:rsidRDefault="00DF0041" w:rsidP="00DF004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604E0E" w:rsidRPr="00496B3A" w14:paraId="0868008D"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58306D" w14:textId="5B45DE82" w:rsidR="00604E0E" w:rsidRPr="00496B3A" w:rsidRDefault="00604E0E" w:rsidP="00604E0E">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Pre</w:t>
            </w:r>
            <w:r>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B467D" w14:textId="77777777" w:rsidR="00604E0E" w:rsidRPr="00496B3A" w:rsidRDefault="00604E0E" w:rsidP="00604E0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357C0A12" w14:textId="77777777" w:rsidR="00604E0E" w:rsidRPr="00496B3A" w:rsidRDefault="00604E0E" w:rsidP="00604E0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5B312BBE" w14:textId="729B1427" w:rsidR="00604E0E" w:rsidRPr="00496B3A" w:rsidRDefault="00604E0E" w:rsidP="00604E0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tc>
      </w:tr>
      <w:tr w:rsidR="00604E0E" w:rsidRPr="00496B3A" w14:paraId="6AB66456"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E9E39D" w14:textId="77777777" w:rsidR="00604E0E" w:rsidRPr="00496B3A" w:rsidRDefault="00604E0E" w:rsidP="00604E0E">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DAEF6" w14:textId="4F37A968" w:rsidR="00604E0E" w:rsidRPr="00496B3A" w:rsidRDefault="0025172B" w:rsidP="0025172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w:t>
            </w:r>
            <w:r w:rsidR="00604E0E" w:rsidRPr="00496B3A">
              <w:rPr>
                <w:rFonts w:ascii="Times New Roman" w:eastAsia="Times New Roman" w:hAnsi="Times New Roman" w:cs="Times New Roman"/>
                <w:sz w:val="24"/>
                <w:szCs w:val="24"/>
              </w:rPr>
              <w:t xml:space="preserve"> clicks on ‘Filter Results’ button on the </w:t>
            </w:r>
            <w:r w:rsidR="003F661B">
              <w:rPr>
                <w:rFonts w:ascii="Times New Roman" w:eastAsia="Times New Roman" w:hAnsi="Times New Roman" w:cs="Times New Roman"/>
                <w:sz w:val="24"/>
                <w:szCs w:val="24"/>
              </w:rPr>
              <w:t>dashboard page</w:t>
            </w:r>
            <w:r w:rsidR="00604E0E" w:rsidRPr="00496B3A">
              <w:rPr>
                <w:rFonts w:ascii="Times New Roman" w:eastAsia="Times New Roman" w:hAnsi="Times New Roman" w:cs="Times New Roman"/>
                <w:sz w:val="24"/>
                <w:szCs w:val="24"/>
              </w:rPr>
              <w:t>.</w:t>
            </w:r>
          </w:p>
          <w:p w14:paraId="70BE04A8" w14:textId="49CF9D95" w:rsidR="00604E0E" w:rsidRPr="00496B3A" w:rsidRDefault="003F661B" w:rsidP="00604E0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604E0E" w:rsidRPr="00496B3A">
              <w:rPr>
                <w:rFonts w:ascii="Times New Roman" w:eastAsia="Times New Roman" w:hAnsi="Times New Roman" w:cs="Times New Roman"/>
                <w:sz w:val="24"/>
                <w:szCs w:val="24"/>
              </w:rPr>
              <w:t xml:space="preserve">System queries </w:t>
            </w:r>
            <w:r>
              <w:rPr>
                <w:rFonts w:ascii="Times New Roman" w:eastAsia="Times New Roman" w:hAnsi="Times New Roman" w:cs="Times New Roman"/>
                <w:sz w:val="24"/>
                <w:szCs w:val="24"/>
              </w:rPr>
              <w:t xml:space="preserve">the </w:t>
            </w:r>
            <w:r w:rsidR="00604E0E" w:rsidRPr="00496B3A">
              <w:rPr>
                <w:rFonts w:ascii="Times New Roman" w:eastAsia="Times New Roman" w:hAnsi="Times New Roman" w:cs="Times New Roman"/>
                <w:sz w:val="24"/>
                <w:szCs w:val="24"/>
              </w:rPr>
              <w:t xml:space="preserve">database </w:t>
            </w:r>
            <w:r>
              <w:rPr>
                <w:rFonts w:ascii="Times New Roman" w:eastAsia="Times New Roman" w:hAnsi="Times New Roman" w:cs="Times New Roman"/>
                <w:sz w:val="24"/>
                <w:szCs w:val="24"/>
              </w:rPr>
              <w:t>to fetch filtered records</w:t>
            </w:r>
            <w:r w:rsidR="00604E0E" w:rsidRPr="00496B3A">
              <w:rPr>
                <w:rFonts w:ascii="Times New Roman" w:eastAsia="Times New Roman" w:hAnsi="Times New Roman" w:cs="Times New Roman"/>
                <w:sz w:val="24"/>
                <w:szCs w:val="24"/>
              </w:rPr>
              <w:t>.</w:t>
            </w:r>
          </w:p>
          <w:p w14:paraId="44C59372" w14:textId="4585DF70" w:rsidR="00604E0E" w:rsidRPr="00496B3A" w:rsidRDefault="008373C5" w:rsidP="008373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604E0E" w:rsidRPr="00496B3A">
              <w:rPr>
                <w:rFonts w:ascii="Times New Roman" w:eastAsia="Times New Roman" w:hAnsi="Times New Roman" w:cs="Times New Roman"/>
                <w:sz w:val="24"/>
                <w:szCs w:val="24"/>
              </w:rPr>
              <w:t>Travel details are displayed to customer.</w:t>
            </w:r>
          </w:p>
        </w:tc>
      </w:tr>
      <w:tr w:rsidR="00604E0E" w:rsidRPr="00496B3A" w14:paraId="6EBD9910"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434F8" w14:textId="6071AD6E" w:rsidR="00604E0E" w:rsidRPr="00496B3A" w:rsidRDefault="00604E0E" w:rsidP="00604E0E">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Post</w:t>
            </w:r>
            <w:r>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E1065A" w14:textId="77777777" w:rsidR="00604E0E" w:rsidRPr="00496B3A" w:rsidRDefault="00604E0E" w:rsidP="0084407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604E0E" w:rsidRPr="00496B3A" w14:paraId="4004B1E9"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A5EA01" w14:textId="6F8959B0" w:rsidR="00604E0E" w:rsidRPr="00496B3A" w:rsidRDefault="00604E0E" w:rsidP="00604E0E">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0F177B" w14:textId="1C5696A4" w:rsidR="00604E0E" w:rsidRPr="00496B3A" w:rsidRDefault="00604E0E" w:rsidP="00604E0E">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604E0E" w:rsidRPr="00496B3A" w14:paraId="3EB34426" w14:textId="77777777" w:rsidTr="00C63E74">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2A0486" w14:textId="77777777" w:rsidR="00604E0E" w:rsidRPr="00496B3A" w:rsidRDefault="00604E0E" w:rsidP="00604E0E">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FC4A17" w14:textId="77777777" w:rsidR="00604E0E" w:rsidRPr="00496B3A" w:rsidRDefault="00604E0E" w:rsidP="001C0036">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Usability: See Non Functional Requirement Section 1</w:t>
            </w:r>
          </w:p>
        </w:tc>
      </w:tr>
    </w:tbl>
    <w:p w14:paraId="692AE4FB" w14:textId="43BB1E49" w:rsidR="00D63847" w:rsidRDefault="00D63847">
      <w:pPr>
        <w:rPr>
          <w:rFonts w:ascii="Times New Roman" w:hAnsi="Times New Roman" w:cs="Times New Roman"/>
          <w:b/>
          <w:sz w:val="24"/>
          <w:szCs w:val="24"/>
        </w:rPr>
      </w:pPr>
    </w:p>
    <w:p w14:paraId="0183EE1A" w14:textId="420C33C5" w:rsidR="004620F8" w:rsidRDefault="004620F8" w:rsidP="00593C68">
      <w:pPr>
        <w:rPr>
          <w:rFonts w:ascii="Times New Roman" w:hAnsi="Times New Roman" w:cs="Times New Roman"/>
          <w:b/>
          <w:sz w:val="24"/>
          <w:szCs w:val="24"/>
        </w:rPr>
      </w:pPr>
      <w:r>
        <w:rPr>
          <w:rFonts w:ascii="Times New Roman" w:hAnsi="Times New Roman" w:cs="Times New Roman"/>
          <w:b/>
          <w:sz w:val="24"/>
          <w:szCs w:val="24"/>
        </w:rPr>
        <w:t>TABLE 1</w:t>
      </w:r>
      <w:r w:rsidR="00522CB6">
        <w:rPr>
          <w:rFonts w:ascii="Times New Roman" w:hAnsi="Times New Roman" w:cs="Times New Roman"/>
          <w:b/>
          <w:sz w:val="24"/>
          <w:szCs w:val="24"/>
        </w:rPr>
        <w:t>1</w:t>
      </w:r>
      <w:r w:rsidR="00D35E4E">
        <w:rPr>
          <w:rFonts w:ascii="Times New Roman" w:hAnsi="Times New Roman" w:cs="Times New Roman"/>
          <w:b/>
          <w:sz w:val="24"/>
          <w:szCs w:val="24"/>
        </w:rPr>
        <w:t xml:space="preserve">. </w:t>
      </w:r>
      <w:r w:rsidR="00DE1ACF" w:rsidRPr="00DE1ACF">
        <w:rPr>
          <w:rFonts w:ascii="Times New Roman" w:eastAsia="Times New Roman" w:hAnsi="Times New Roman" w:cs="Times New Roman"/>
          <w:b/>
          <w:sz w:val="24"/>
          <w:szCs w:val="24"/>
        </w:rPr>
        <w:t>Download Travel History Report Use 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6750"/>
      </w:tblGrid>
      <w:tr w:rsidR="0028721F" w:rsidRPr="00496B3A" w14:paraId="50BDE420"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51FE23" w14:textId="0DFB820F" w:rsidR="0028721F" w:rsidRPr="00496B3A" w:rsidRDefault="0028721F" w:rsidP="00C440E5">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Use</w:t>
            </w:r>
            <w:r w:rsidR="00C440E5">
              <w:rPr>
                <w:rFonts w:ascii="Times New Roman" w:eastAsia="Times New Roman" w:hAnsi="Times New Roman" w:cs="Times New Roman"/>
                <w:sz w:val="24"/>
                <w:szCs w:val="24"/>
              </w:rPr>
              <w:t xml:space="preserve"> C</w:t>
            </w:r>
            <w:r w:rsidRPr="00496B3A">
              <w:rPr>
                <w:rFonts w:ascii="Times New Roman" w:eastAsia="Times New Roman" w:hAnsi="Times New Roman" w:cs="Times New Roman"/>
                <w:sz w:val="24"/>
                <w:szCs w:val="24"/>
              </w:rPr>
              <w:t>ase Name:</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6261" w14:textId="77777777" w:rsidR="0028721F" w:rsidRPr="00180125" w:rsidRDefault="004C76DD" w:rsidP="00180125">
            <w:pPr>
              <w:spacing w:after="0" w:line="240" w:lineRule="auto"/>
              <w:jc w:val="both"/>
              <w:rPr>
                <w:rFonts w:ascii="Times New Roman" w:eastAsia="Times New Roman" w:hAnsi="Times New Roman" w:cs="Times New Roman"/>
                <w:sz w:val="24"/>
                <w:szCs w:val="24"/>
              </w:rPr>
            </w:pPr>
            <w:r w:rsidRPr="00180125">
              <w:rPr>
                <w:rFonts w:ascii="Times New Roman" w:eastAsia="Times New Roman" w:hAnsi="Times New Roman" w:cs="Times New Roman"/>
                <w:sz w:val="24"/>
                <w:szCs w:val="24"/>
              </w:rPr>
              <w:t>D</w:t>
            </w:r>
            <w:r w:rsidR="0028721F" w:rsidRPr="00180125">
              <w:rPr>
                <w:rFonts w:ascii="Times New Roman" w:eastAsia="Times New Roman" w:hAnsi="Times New Roman" w:cs="Times New Roman"/>
                <w:sz w:val="24"/>
                <w:szCs w:val="24"/>
              </w:rPr>
              <w:t xml:space="preserve">ownload </w:t>
            </w:r>
            <w:r w:rsidRPr="00180125">
              <w:rPr>
                <w:rFonts w:ascii="Times New Roman" w:eastAsia="Times New Roman" w:hAnsi="Times New Roman" w:cs="Times New Roman"/>
                <w:sz w:val="24"/>
                <w:szCs w:val="24"/>
              </w:rPr>
              <w:t xml:space="preserve">travel history </w:t>
            </w:r>
            <w:r w:rsidR="0028721F" w:rsidRPr="00180125">
              <w:rPr>
                <w:rFonts w:ascii="Times New Roman" w:eastAsia="Times New Roman" w:hAnsi="Times New Roman" w:cs="Times New Roman"/>
                <w:sz w:val="24"/>
                <w:szCs w:val="24"/>
              </w:rPr>
              <w:t>report</w:t>
            </w:r>
          </w:p>
        </w:tc>
      </w:tr>
      <w:tr w:rsidR="0028721F" w:rsidRPr="00496B3A" w14:paraId="14D27979"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E58501" w14:textId="77777777" w:rsidR="0028721F" w:rsidRPr="00496B3A" w:rsidRDefault="0028721F" w:rsidP="002C313A">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Actors: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2C47FC" w14:textId="2C4A920A" w:rsidR="0028721F" w:rsidRPr="00496B3A" w:rsidRDefault="00180125" w:rsidP="0018012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776626" w:rsidRPr="00496B3A" w14:paraId="3A2CE353"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AD226" w14:textId="10ED8CD1" w:rsidR="00776626" w:rsidRPr="00496B3A" w:rsidRDefault="00776626" w:rsidP="00776626">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AE9EA4" w14:textId="77777777" w:rsidR="00776626" w:rsidRPr="00496B3A" w:rsidRDefault="00776626" w:rsidP="007766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496B3A">
              <w:rPr>
                <w:rFonts w:ascii="Times New Roman" w:eastAsia="Times New Roman" w:hAnsi="Times New Roman" w:cs="Times New Roman"/>
                <w:sz w:val="24"/>
                <w:szCs w:val="24"/>
              </w:rPr>
              <w:t>The application is running.</w:t>
            </w:r>
          </w:p>
          <w:p w14:paraId="4908F62F" w14:textId="77777777" w:rsidR="00776626" w:rsidRPr="00496B3A" w:rsidRDefault="00776626" w:rsidP="007766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96B3A">
              <w:rPr>
                <w:rFonts w:ascii="Times New Roman" w:eastAsia="Times New Roman" w:hAnsi="Times New Roman" w:cs="Times New Roman"/>
                <w:sz w:val="24"/>
                <w:szCs w:val="24"/>
              </w:rPr>
              <w:t>Database connection</w:t>
            </w:r>
            <w:r>
              <w:rPr>
                <w:rFonts w:ascii="Times New Roman" w:eastAsia="Times New Roman" w:hAnsi="Times New Roman" w:cs="Times New Roman"/>
                <w:sz w:val="24"/>
                <w:szCs w:val="24"/>
              </w:rPr>
              <w:t xml:space="preserve"> is</w:t>
            </w:r>
            <w:r w:rsidRPr="00496B3A">
              <w:rPr>
                <w:rFonts w:ascii="Times New Roman" w:eastAsia="Times New Roman" w:hAnsi="Times New Roman" w:cs="Times New Roman"/>
                <w:sz w:val="24"/>
                <w:szCs w:val="24"/>
              </w:rPr>
              <w:t xml:space="preserve"> established.</w:t>
            </w:r>
          </w:p>
          <w:p w14:paraId="353B2CA7" w14:textId="77D94588" w:rsidR="00776626" w:rsidRPr="00496B3A" w:rsidRDefault="00776626" w:rsidP="0077662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User account already exists</w:t>
            </w:r>
            <w:r w:rsidRPr="00496B3A">
              <w:rPr>
                <w:rFonts w:ascii="Times New Roman" w:eastAsia="Times New Roman" w:hAnsi="Times New Roman" w:cs="Times New Roman"/>
                <w:sz w:val="24"/>
                <w:szCs w:val="24"/>
              </w:rPr>
              <w:t>.</w:t>
            </w:r>
          </w:p>
        </w:tc>
      </w:tr>
      <w:tr w:rsidR="00776626" w:rsidRPr="00496B3A" w14:paraId="498959D8"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19CD21" w14:textId="77777777" w:rsidR="00776626" w:rsidRPr="00496B3A" w:rsidRDefault="00776626" w:rsidP="00776626">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Flow of Control:</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DF4CFE" w14:textId="7F382DAA" w:rsidR="00776626" w:rsidRPr="00496B3A" w:rsidRDefault="00BD6A01" w:rsidP="00BD6A0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w:t>
            </w:r>
            <w:r w:rsidR="00776626" w:rsidRPr="00496B3A">
              <w:rPr>
                <w:rFonts w:ascii="Times New Roman" w:eastAsia="Times New Roman" w:hAnsi="Times New Roman" w:cs="Times New Roman"/>
                <w:sz w:val="24"/>
                <w:szCs w:val="24"/>
              </w:rPr>
              <w:t xml:space="preserve">clicks on ‘Download </w:t>
            </w:r>
            <w:r w:rsidR="00CD5429">
              <w:rPr>
                <w:rFonts w:ascii="Times New Roman" w:eastAsia="Times New Roman" w:hAnsi="Times New Roman" w:cs="Times New Roman"/>
                <w:sz w:val="24"/>
                <w:szCs w:val="24"/>
              </w:rPr>
              <w:t>R</w:t>
            </w:r>
            <w:r w:rsidR="00776626" w:rsidRPr="00496B3A">
              <w:rPr>
                <w:rFonts w:ascii="Times New Roman" w:eastAsia="Times New Roman" w:hAnsi="Times New Roman" w:cs="Times New Roman"/>
                <w:sz w:val="24"/>
                <w:szCs w:val="24"/>
              </w:rPr>
              <w:t xml:space="preserve">eport’ button on the </w:t>
            </w:r>
            <w:r w:rsidR="00D62013">
              <w:rPr>
                <w:rFonts w:ascii="Times New Roman" w:eastAsia="Times New Roman" w:hAnsi="Times New Roman" w:cs="Times New Roman"/>
                <w:sz w:val="24"/>
                <w:szCs w:val="24"/>
              </w:rPr>
              <w:t>dashboard page</w:t>
            </w:r>
            <w:r w:rsidR="00776626" w:rsidRPr="00496B3A">
              <w:rPr>
                <w:rFonts w:ascii="Times New Roman" w:eastAsia="Times New Roman" w:hAnsi="Times New Roman" w:cs="Times New Roman"/>
                <w:sz w:val="24"/>
                <w:szCs w:val="24"/>
              </w:rPr>
              <w:t>.</w:t>
            </w:r>
          </w:p>
          <w:p w14:paraId="71BF9B17" w14:textId="77777777" w:rsidR="00172B4A" w:rsidRDefault="00776626" w:rsidP="00172B4A">
            <w:pPr>
              <w:spacing w:after="0" w:line="240" w:lineRule="auto"/>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2. Syst</w:t>
            </w:r>
            <w:r w:rsidR="00172B4A">
              <w:rPr>
                <w:rFonts w:ascii="Times New Roman" w:eastAsia="Times New Roman" w:hAnsi="Times New Roman" w:cs="Times New Roman"/>
                <w:sz w:val="24"/>
                <w:szCs w:val="24"/>
              </w:rPr>
              <w:t>em generates pdf format report.</w:t>
            </w:r>
          </w:p>
          <w:p w14:paraId="0819316A" w14:textId="0E78F04A" w:rsidR="00776626" w:rsidRPr="00496B3A" w:rsidRDefault="00172B4A" w:rsidP="003D71D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3F1EBC">
              <w:rPr>
                <w:rFonts w:ascii="Times New Roman" w:eastAsia="Times New Roman" w:hAnsi="Times New Roman" w:cs="Times New Roman"/>
                <w:sz w:val="24"/>
                <w:szCs w:val="24"/>
              </w:rPr>
              <w:t>User</w:t>
            </w:r>
            <w:r w:rsidR="00776626" w:rsidRPr="00496B3A">
              <w:rPr>
                <w:rFonts w:ascii="Times New Roman" w:eastAsia="Times New Roman" w:hAnsi="Times New Roman" w:cs="Times New Roman"/>
                <w:sz w:val="24"/>
                <w:szCs w:val="24"/>
              </w:rPr>
              <w:t xml:space="preserve"> saves</w:t>
            </w:r>
            <w:r w:rsidR="00873C32">
              <w:rPr>
                <w:rFonts w:ascii="Times New Roman" w:eastAsia="Times New Roman" w:hAnsi="Times New Roman" w:cs="Times New Roman"/>
                <w:sz w:val="24"/>
                <w:szCs w:val="24"/>
              </w:rPr>
              <w:t xml:space="preserve"> the</w:t>
            </w:r>
            <w:r w:rsidR="00776626" w:rsidRPr="00496B3A">
              <w:rPr>
                <w:rFonts w:ascii="Times New Roman" w:eastAsia="Times New Roman" w:hAnsi="Times New Roman" w:cs="Times New Roman"/>
                <w:sz w:val="24"/>
                <w:szCs w:val="24"/>
              </w:rPr>
              <w:t xml:space="preserve"> report.</w:t>
            </w:r>
          </w:p>
        </w:tc>
      </w:tr>
      <w:tr w:rsidR="00776626" w:rsidRPr="00496B3A" w14:paraId="6E86D1C8"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487EFF" w14:textId="64699610" w:rsidR="00776626" w:rsidRPr="00496B3A" w:rsidRDefault="00776626" w:rsidP="00776626">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CDA13" w14:textId="77777777" w:rsidR="00776626" w:rsidRPr="00496B3A" w:rsidRDefault="00776626" w:rsidP="00BD6A0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776626" w:rsidRPr="00496B3A" w14:paraId="0FB5BFE3"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2ADF6A" w14:textId="1E12C6C7" w:rsidR="00776626" w:rsidRPr="00496B3A" w:rsidRDefault="00776626" w:rsidP="00776626">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w:t>
            </w:r>
            <w:r w:rsidRPr="00496B3A">
              <w:rPr>
                <w:rFonts w:ascii="Times New Roman" w:eastAsia="Times New Roman" w:hAnsi="Times New Roman" w:cs="Times New Roman"/>
                <w:sz w:val="24"/>
                <w:szCs w:val="24"/>
              </w:rPr>
              <w:t>Conditions: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C9C5CB" w14:textId="77777777" w:rsidR="00776626" w:rsidRPr="00496B3A" w:rsidRDefault="00776626" w:rsidP="00776626">
            <w:pPr>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776626" w:rsidRPr="00496B3A" w14:paraId="31377518" w14:textId="77777777" w:rsidTr="00D63847">
        <w:trPr>
          <w:jc w:val="center"/>
        </w:trPr>
        <w:tc>
          <w:tcPr>
            <w:tcW w:w="2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8F1159" w14:textId="77777777" w:rsidR="00776626" w:rsidRPr="00496B3A" w:rsidRDefault="00776626" w:rsidP="00776626">
            <w:pPr>
              <w:spacing w:after="0" w:line="240" w:lineRule="auto"/>
              <w:ind w:left="100"/>
              <w:jc w:val="both"/>
              <w:rPr>
                <w:rFonts w:ascii="Times New Roman" w:eastAsia="Times New Roman" w:hAnsi="Times New Roman" w:cs="Times New Roman"/>
                <w:sz w:val="24"/>
                <w:szCs w:val="24"/>
              </w:rPr>
            </w:pPr>
            <w:r w:rsidRPr="00496B3A">
              <w:rPr>
                <w:rFonts w:ascii="Times New Roman" w:eastAsia="Times New Roman" w:hAnsi="Times New Roman" w:cs="Times New Roman"/>
                <w:sz w:val="24"/>
                <w:szCs w:val="24"/>
              </w:rPr>
              <w:t>Non-Functional Requirements:</w:t>
            </w:r>
          </w:p>
        </w:tc>
        <w:tc>
          <w:tcPr>
            <w:tcW w:w="67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9E1F8" w14:textId="1C1F46C0" w:rsidR="00BD6A01" w:rsidRDefault="00BD6A01" w:rsidP="00BD6A0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776626" w:rsidRPr="00496B3A">
              <w:rPr>
                <w:rFonts w:ascii="Times New Roman" w:eastAsia="Times New Roman" w:hAnsi="Times New Roman" w:cs="Times New Roman"/>
                <w:sz w:val="24"/>
                <w:szCs w:val="24"/>
              </w:rPr>
              <w:t xml:space="preserve">Accessibility: Document should </w:t>
            </w:r>
            <w:r>
              <w:rPr>
                <w:rFonts w:ascii="Times New Roman" w:eastAsia="Times New Roman" w:hAnsi="Times New Roman" w:cs="Times New Roman"/>
                <w:sz w:val="24"/>
                <w:szCs w:val="24"/>
              </w:rPr>
              <w:t>be accessible within 5 minutes.</w:t>
            </w:r>
          </w:p>
          <w:p w14:paraId="32AEAF18" w14:textId="69EB59D7" w:rsidR="00776626" w:rsidRPr="00496B3A" w:rsidRDefault="00BD6A01" w:rsidP="00BD6A0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776626" w:rsidRPr="00496B3A">
              <w:rPr>
                <w:rFonts w:ascii="Times New Roman" w:eastAsia="Times New Roman" w:hAnsi="Times New Roman" w:cs="Times New Roman"/>
                <w:sz w:val="24"/>
                <w:szCs w:val="24"/>
              </w:rPr>
              <w:t>Usability: See Non Functional Requirement Section 1</w:t>
            </w:r>
          </w:p>
          <w:p w14:paraId="727FF06D" w14:textId="77777777" w:rsidR="00776626" w:rsidRPr="00496B3A" w:rsidRDefault="00776626" w:rsidP="00776626">
            <w:pPr>
              <w:spacing w:after="0" w:line="240" w:lineRule="auto"/>
              <w:ind w:left="100"/>
              <w:jc w:val="both"/>
              <w:rPr>
                <w:rFonts w:ascii="Times New Roman" w:eastAsia="Times New Roman" w:hAnsi="Times New Roman" w:cs="Times New Roman"/>
                <w:sz w:val="24"/>
                <w:szCs w:val="24"/>
              </w:rPr>
            </w:pPr>
          </w:p>
        </w:tc>
      </w:tr>
    </w:tbl>
    <w:p w14:paraId="3793D7FC" w14:textId="04199687" w:rsidR="00F706C6" w:rsidRDefault="00F706C6" w:rsidP="00593C68">
      <w:pPr>
        <w:rPr>
          <w:rFonts w:ascii="Times New Roman" w:hAnsi="Times New Roman" w:cs="Times New Roman"/>
          <w:b/>
          <w:sz w:val="24"/>
          <w:szCs w:val="24"/>
        </w:rPr>
      </w:pPr>
    </w:p>
    <w:p w14:paraId="059F2355" w14:textId="77777777" w:rsidR="005B04A0" w:rsidRDefault="00F706C6">
      <w:pPr>
        <w:rPr>
          <w:rFonts w:ascii="Times New Roman" w:hAnsi="Times New Roman" w:cs="Times New Roman"/>
          <w:b/>
          <w:sz w:val="24"/>
          <w:szCs w:val="24"/>
        </w:rPr>
      </w:pPr>
      <w:r>
        <w:rPr>
          <w:rFonts w:ascii="Times New Roman" w:hAnsi="Times New Roman" w:cs="Times New Roman"/>
          <w:b/>
          <w:sz w:val="24"/>
          <w:szCs w:val="24"/>
        </w:rPr>
        <w:br w:type="page"/>
      </w:r>
    </w:p>
    <w:p w14:paraId="6CAA5F91" w14:textId="77777777" w:rsidR="005B04A0" w:rsidRDefault="005B04A0">
      <w:pPr>
        <w:rPr>
          <w:rFonts w:ascii="Times New Roman" w:hAnsi="Times New Roman" w:cs="Times New Roman"/>
          <w:b/>
          <w:sz w:val="24"/>
          <w:szCs w:val="24"/>
        </w:rPr>
      </w:pPr>
    </w:p>
    <w:p w14:paraId="16E717F1" w14:textId="77777777" w:rsidR="005B04A0" w:rsidRDefault="005B04A0">
      <w:pPr>
        <w:rPr>
          <w:rFonts w:ascii="Times New Roman" w:hAnsi="Times New Roman" w:cs="Times New Roman"/>
          <w:b/>
          <w:sz w:val="24"/>
          <w:szCs w:val="24"/>
        </w:rPr>
      </w:pPr>
    </w:p>
    <w:p w14:paraId="137F9DC5" w14:textId="77777777" w:rsidR="005B04A0" w:rsidRDefault="005B04A0">
      <w:pPr>
        <w:rPr>
          <w:rFonts w:ascii="Times New Roman" w:hAnsi="Times New Roman" w:cs="Times New Roman"/>
          <w:b/>
          <w:sz w:val="24"/>
          <w:szCs w:val="24"/>
        </w:rPr>
      </w:pPr>
    </w:p>
    <w:p w14:paraId="3CD324B4" w14:textId="77777777" w:rsidR="005B04A0" w:rsidRDefault="005B04A0">
      <w:pPr>
        <w:rPr>
          <w:rFonts w:ascii="Times New Roman" w:hAnsi="Times New Roman" w:cs="Times New Roman"/>
          <w:b/>
          <w:sz w:val="24"/>
          <w:szCs w:val="24"/>
        </w:rPr>
      </w:pPr>
    </w:p>
    <w:p w14:paraId="22DDD551" w14:textId="77777777" w:rsidR="005B04A0" w:rsidRDefault="005B04A0">
      <w:pPr>
        <w:rPr>
          <w:rFonts w:ascii="Times New Roman" w:hAnsi="Times New Roman" w:cs="Times New Roman"/>
          <w:b/>
          <w:sz w:val="24"/>
          <w:szCs w:val="24"/>
        </w:rPr>
      </w:pPr>
    </w:p>
    <w:p w14:paraId="626F78C0" w14:textId="77777777" w:rsidR="005B04A0" w:rsidRDefault="005B04A0">
      <w:pPr>
        <w:rPr>
          <w:rFonts w:ascii="Times New Roman" w:hAnsi="Times New Roman" w:cs="Times New Roman"/>
          <w:b/>
          <w:sz w:val="24"/>
          <w:szCs w:val="24"/>
        </w:rPr>
      </w:pPr>
    </w:p>
    <w:p w14:paraId="5AC7E7A3" w14:textId="77777777" w:rsidR="005B04A0" w:rsidRDefault="005B04A0">
      <w:pPr>
        <w:rPr>
          <w:rFonts w:ascii="Times New Roman" w:hAnsi="Times New Roman" w:cs="Times New Roman"/>
          <w:b/>
          <w:sz w:val="24"/>
          <w:szCs w:val="24"/>
        </w:rPr>
      </w:pPr>
    </w:p>
    <w:p w14:paraId="29A79CA8" w14:textId="77777777" w:rsidR="005B04A0" w:rsidRDefault="005B04A0">
      <w:pPr>
        <w:rPr>
          <w:rFonts w:ascii="Times New Roman" w:hAnsi="Times New Roman" w:cs="Times New Roman"/>
          <w:b/>
          <w:sz w:val="24"/>
          <w:szCs w:val="24"/>
        </w:rPr>
      </w:pPr>
    </w:p>
    <w:p w14:paraId="6CE43946" w14:textId="77777777" w:rsidR="005B04A0" w:rsidRDefault="005B04A0">
      <w:pPr>
        <w:rPr>
          <w:rFonts w:ascii="Times New Roman" w:hAnsi="Times New Roman" w:cs="Times New Roman"/>
          <w:b/>
          <w:sz w:val="24"/>
          <w:szCs w:val="24"/>
        </w:rPr>
      </w:pPr>
    </w:p>
    <w:p w14:paraId="06AB533A" w14:textId="77777777" w:rsidR="005B04A0" w:rsidRDefault="005B04A0">
      <w:pPr>
        <w:rPr>
          <w:rFonts w:ascii="Times New Roman" w:hAnsi="Times New Roman" w:cs="Times New Roman"/>
          <w:b/>
          <w:sz w:val="24"/>
          <w:szCs w:val="24"/>
        </w:rPr>
      </w:pPr>
    </w:p>
    <w:p w14:paraId="4095B512" w14:textId="77777777" w:rsidR="005B04A0" w:rsidRDefault="005B04A0">
      <w:pPr>
        <w:rPr>
          <w:rFonts w:ascii="Times New Roman" w:hAnsi="Times New Roman" w:cs="Times New Roman"/>
          <w:b/>
          <w:sz w:val="24"/>
          <w:szCs w:val="24"/>
        </w:rPr>
      </w:pPr>
    </w:p>
    <w:p w14:paraId="739A2C5E" w14:textId="77777777" w:rsidR="005B04A0" w:rsidRDefault="005B04A0">
      <w:pPr>
        <w:rPr>
          <w:rFonts w:ascii="Times New Roman" w:hAnsi="Times New Roman" w:cs="Times New Roman"/>
          <w:b/>
          <w:sz w:val="24"/>
          <w:szCs w:val="24"/>
        </w:rPr>
      </w:pPr>
    </w:p>
    <w:p w14:paraId="6242FF91" w14:textId="77777777" w:rsidR="005B04A0" w:rsidRDefault="005B04A0">
      <w:pPr>
        <w:rPr>
          <w:rFonts w:ascii="Times New Roman" w:hAnsi="Times New Roman" w:cs="Times New Roman"/>
          <w:b/>
          <w:sz w:val="24"/>
          <w:szCs w:val="24"/>
        </w:rPr>
      </w:pPr>
    </w:p>
    <w:p w14:paraId="06FBFAF8" w14:textId="77777777" w:rsidR="005B04A0" w:rsidRDefault="005B04A0">
      <w:pPr>
        <w:rPr>
          <w:rFonts w:ascii="Times New Roman" w:hAnsi="Times New Roman" w:cs="Times New Roman"/>
          <w:b/>
          <w:sz w:val="24"/>
          <w:szCs w:val="24"/>
        </w:rPr>
      </w:pPr>
    </w:p>
    <w:p w14:paraId="40E79C27" w14:textId="77777777" w:rsidR="005B04A0" w:rsidRDefault="005B04A0">
      <w:pPr>
        <w:rPr>
          <w:rFonts w:ascii="Times New Roman" w:hAnsi="Times New Roman" w:cs="Times New Roman"/>
          <w:b/>
          <w:sz w:val="24"/>
          <w:szCs w:val="24"/>
        </w:rPr>
      </w:pPr>
    </w:p>
    <w:p w14:paraId="64B06C11" w14:textId="2A84BA30" w:rsidR="007842B3" w:rsidRDefault="000E40F8" w:rsidP="005B04A0">
      <w:pPr>
        <w:jc w:val="center"/>
        <w:rPr>
          <w:rFonts w:ascii="Times New Roman" w:hAnsi="Times New Roman" w:cs="Times New Roman"/>
          <w:b/>
          <w:sz w:val="24"/>
          <w:szCs w:val="24"/>
        </w:rPr>
      </w:pPr>
      <w:r>
        <w:rPr>
          <w:rFonts w:ascii="Times New Roman" w:hAnsi="Times New Roman" w:cs="Times New Roman"/>
          <w:b/>
          <w:sz w:val="24"/>
          <w:szCs w:val="24"/>
        </w:rPr>
        <w:t>APPENDIX C</w:t>
      </w:r>
    </w:p>
    <w:p w14:paraId="7319BA24" w14:textId="585B8FF3" w:rsidR="000E40F8" w:rsidRDefault="000E40F8" w:rsidP="005B04A0">
      <w:pPr>
        <w:jc w:val="center"/>
        <w:rPr>
          <w:rFonts w:ascii="Times New Roman" w:hAnsi="Times New Roman" w:cs="Times New Roman"/>
          <w:b/>
          <w:sz w:val="24"/>
          <w:szCs w:val="24"/>
        </w:rPr>
      </w:pPr>
      <w:r>
        <w:rPr>
          <w:rFonts w:ascii="Times New Roman" w:hAnsi="Times New Roman" w:cs="Times New Roman"/>
          <w:b/>
          <w:sz w:val="24"/>
          <w:szCs w:val="24"/>
        </w:rPr>
        <w:t>CLASS DIAGRAM</w:t>
      </w:r>
    </w:p>
    <w:p w14:paraId="4BAE4EDE" w14:textId="7A6BFD0A" w:rsidR="000E40F8" w:rsidRDefault="000E40F8">
      <w:pPr>
        <w:rPr>
          <w:rFonts w:ascii="Times New Roman" w:hAnsi="Times New Roman" w:cs="Times New Roman"/>
          <w:b/>
          <w:sz w:val="24"/>
          <w:szCs w:val="24"/>
        </w:rPr>
      </w:pPr>
      <w:r>
        <w:rPr>
          <w:rFonts w:ascii="Times New Roman" w:hAnsi="Times New Roman" w:cs="Times New Roman"/>
          <w:b/>
          <w:sz w:val="24"/>
          <w:szCs w:val="24"/>
        </w:rPr>
        <w:br w:type="page"/>
      </w:r>
    </w:p>
    <w:p w14:paraId="79A9C00C" w14:textId="51736614" w:rsidR="00F706C6" w:rsidRDefault="005A72ED" w:rsidP="00F706C6">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14:anchorId="531FE1B3" wp14:editId="3D3576B2">
            <wp:extent cx="5817235" cy="3609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 class diag 2.png"/>
                    <pic:cNvPicPr/>
                  </pic:nvPicPr>
                  <pic:blipFill>
                    <a:blip r:embed="rId35">
                      <a:extLst>
                        <a:ext uri="{28A0092B-C50C-407E-A947-70E740481C1C}">
                          <a14:useLocalDpi xmlns:a14="http://schemas.microsoft.com/office/drawing/2010/main" val="0"/>
                        </a:ext>
                      </a:extLst>
                    </a:blip>
                    <a:stretch>
                      <a:fillRect/>
                    </a:stretch>
                  </pic:blipFill>
                  <pic:spPr>
                    <a:xfrm>
                      <a:off x="0" y="0"/>
                      <a:ext cx="5832041" cy="3619163"/>
                    </a:xfrm>
                    <a:prstGeom prst="rect">
                      <a:avLst/>
                    </a:prstGeom>
                  </pic:spPr>
                </pic:pic>
              </a:graphicData>
            </a:graphic>
          </wp:inline>
        </w:drawing>
      </w:r>
    </w:p>
    <w:p w14:paraId="3A12468E" w14:textId="301B0620" w:rsidR="00F706C6" w:rsidRDefault="002C565F">
      <w:pPr>
        <w:rPr>
          <w:rFonts w:ascii="Times New Roman" w:hAnsi="Times New Roman" w:cs="Times New Roman"/>
          <w:b/>
          <w:sz w:val="24"/>
          <w:szCs w:val="24"/>
        </w:rPr>
      </w:pPr>
      <w:r>
        <w:rPr>
          <w:rFonts w:ascii="Times New Roman" w:hAnsi="Times New Roman" w:cs="Times New Roman"/>
          <w:b/>
          <w:sz w:val="24"/>
          <w:szCs w:val="24"/>
        </w:rPr>
        <w:t>FIGURE 2</w:t>
      </w:r>
      <w:r w:rsidR="006204B8">
        <w:rPr>
          <w:rFonts w:ascii="Times New Roman" w:hAnsi="Times New Roman" w:cs="Times New Roman"/>
          <w:b/>
          <w:sz w:val="24"/>
          <w:szCs w:val="24"/>
        </w:rPr>
        <w:t>3</w:t>
      </w:r>
      <w:r>
        <w:rPr>
          <w:rFonts w:ascii="Times New Roman" w:hAnsi="Times New Roman" w:cs="Times New Roman"/>
          <w:b/>
          <w:sz w:val="24"/>
          <w:szCs w:val="24"/>
        </w:rPr>
        <w:t xml:space="preserve">. Travel Helper </w:t>
      </w:r>
      <w:r w:rsidR="00695D99">
        <w:rPr>
          <w:rFonts w:ascii="Times New Roman" w:hAnsi="Times New Roman" w:cs="Times New Roman"/>
          <w:b/>
          <w:sz w:val="24"/>
          <w:szCs w:val="24"/>
        </w:rPr>
        <w:t>class d</w:t>
      </w:r>
      <w:r>
        <w:rPr>
          <w:rFonts w:ascii="Times New Roman" w:hAnsi="Times New Roman" w:cs="Times New Roman"/>
          <w:b/>
          <w:sz w:val="24"/>
          <w:szCs w:val="24"/>
        </w:rPr>
        <w:t>iagram.</w:t>
      </w:r>
      <w:r w:rsidR="00F706C6">
        <w:rPr>
          <w:rFonts w:ascii="Times New Roman" w:hAnsi="Times New Roman" w:cs="Times New Roman"/>
          <w:b/>
          <w:sz w:val="24"/>
          <w:szCs w:val="24"/>
        </w:rPr>
        <w:br w:type="page"/>
      </w:r>
    </w:p>
    <w:p w14:paraId="622262AD" w14:textId="77777777" w:rsidR="006D061E" w:rsidRDefault="006D061E" w:rsidP="007320A6">
      <w:pPr>
        <w:jc w:val="center"/>
        <w:rPr>
          <w:rFonts w:ascii="Times New Roman" w:hAnsi="Times New Roman" w:cs="Times New Roman"/>
          <w:b/>
          <w:sz w:val="24"/>
          <w:szCs w:val="24"/>
        </w:rPr>
      </w:pPr>
    </w:p>
    <w:p w14:paraId="1D65DD95" w14:textId="77777777" w:rsidR="006D061E" w:rsidRDefault="006D061E" w:rsidP="007320A6">
      <w:pPr>
        <w:jc w:val="center"/>
        <w:rPr>
          <w:rFonts w:ascii="Times New Roman" w:hAnsi="Times New Roman" w:cs="Times New Roman"/>
          <w:b/>
          <w:sz w:val="24"/>
          <w:szCs w:val="24"/>
        </w:rPr>
      </w:pPr>
    </w:p>
    <w:p w14:paraId="1C39039A" w14:textId="77777777" w:rsidR="006D061E" w:rsidRDefault="006D061E" w:rsidP="007320A6">
      <w:pPr>
        <w:jc w:val="center"/>
        <w:rPr>
          <w:rFonts w:ascii="Times New Roman" w:hAnsi="Times New Roman" w:cs="Times New Roman"/>
          <w:b/>
          <w:sz w:val="24"/>
          <w:szCs w:val="24"/>
        </w:rPr>
      </w:pPr>
    </w:p>
    <w:p w14:paraId="1325E846" w14:textId="77777777" w:rsidR="006D061E" w:rsidRDefault="006D061E" w:rsidP="007320A6">
      <w:pPr>
        <w:jc w:val="center"/>
        <w:rPr>
          <w:rFonts w:ascii="Times New Roman" w:hAnsi="Times New Roman" w:cs="Times New Roman"/>
          <w:b/>
          <w:sz w:val="24"/>
          <w:szCs w:val="24"/>
        </w:rPr>
      </w:pPr>
    </w:p>
    <w:p w14:paraId="7A2C1B26" w14:textId="77777777" w:rsidR="006D061E" w:rsidRDefault="006D061E" w:rsidP="007320A6">
      <w:pPr>
        <w:jc w:val="center"/>
        <w:rPr>
          <w:rFonts w:ascii="Times New Roman" w:hAnsi="Times New Roman" w:cs="Times New Roman"/>
          <w:b/>
          <w:sz w:val="24"/>
          <w:szCs w:val="24"/>
        </w:rPr>
      </w:pPr>
    </w:p>
    <w:p w14:paraId="51015330" w14:textId="77777777" w:rsidR="006D061E" w:rsidRDefault="006D061E" w:rsidP="007320A6">
      <w:pPr>
        <w:jc w:val="center"/>
        <w:rPr>
          <w:rFonts w:ascii="Times New Roman" w:hAnsi="Times New Roman" w:cs="Times New Roman"/>
          <w:b/>
          <w:sz w:val="24"/>
          <w:szCs w:val="24"/>
        </w:rPr>
      </w:pPr>
    </w:p>
    <w:p w14:paraId="6F804FAA" w14:textId="77777777" w:rsidR="006D061E" w:rsidRDefault="006D061E" w:rsidP="007320A6">
      <w:pPr>
        <w:jc w:val="center"/>
        <w:rPr>
          <w:rFonts w:ascii="Times New Roman" w:hAnsi="Times New Roman" w:cs="Times New Roman"/>
          <w:b/>
          <w:sz w:val="24"/>
          <w:szCs w:val="24"/>
        </w:rPr>
      </w:pPr>
    </w:p>
    <w:p w14:paraId="48D5AA33" w14:textId="77777777" w:rsidR="006D061E" w:rsidRDefault="006D061E" w:rsidP="007320A6">
      <w:pPr>
        <w:jc w:val="center"/>
        <w:rPr>
          <w:rFonts w:ascii="Times New Roman" w:hAnsi="Times New Roman" w:cs="Times New Roman"/>
          <w:b/>
          <w:sz w:val="24"/>
          <w:szCs w:val="24"/>
        </w:rPr>
      </w:pPr>
    </w:p>
    <w:p w14:paraId="2EF4F544" w14:textId="77777777" w:rsidR="006D061E" w:rsidRDefault="006D061E" w:rsidP="007320A6">
      <w:pPr>
        <w:jc w:val="center"/>
        <w:rPr>
          <w:rFonts w:ascii="Times New Roman" w:hAnsi="Times New Roman" w:cs="Times New Roman"/>
          <w:b/>
          <w:sz w:val="24"/>
          <w:szCs w:val="24"/>
        </w:rPr>
      </w:pPr>
    </w:p>
    <w:p w14:paraId="3041DB5F" w14:textId="77777777" w:rsidR="006D061E" w:rsidRDefault="006D061E" w:rsidP="007320A6">
      <w:pPr>
        <w:jc w:val="center"/>
        <w:rPr>
          <w:rFonts w:ascii="Times New Roman" w:hAnsi="Times New Roman" w:cs="Times New Roman"/>
          <w:b/>
          <w:sz w:val="24"/>
          <w:szCs w:val="24"/>
        </w:rPr>
      </w:pPr>
    </w:p>
    <w:p w14:paraId="5D1CA816" w14:textId="77777777" w:rsidR="006D061E" w:rsidRDefault="006D061E" w:rsidP="007320A6">
      <w:pPr>
        <w:jc w:val="center"/>
        <w:rPr>
          <w:rFonts w:ascii="Times New Roman" w:hAnsi="Times New Roman" w:cs="Times New Roman"/>
          <w:b/>
          <w:sz w:val="24"/>
          <w:szCs w:val="24"/>
        </w:rPr>
      </w:pPr>
    </w:p>
    <w:p w14:paraId="11F5439E" w14:textId="77777777" w:rsidR="006D061E" w:rsidRDefault="006D061E" w:rsidP="007320A6">
      <w:pPr>
        <w:jc w:val="center"/>
        <w:rPr>
          <w:rFonts w:ascii="Times New Roman" w:hAnsi="Times New Roman" w:cs="Times New Roman"/>
          <w:b/>
          <w:sz w:val="24"/>
          <w:szCs w:val="24"/>
        </w:rPr>
      </w:pPr>
    </w:p>
    <w:p w14:paraId="7E60C638" w14:textId="77777777" w:rsidR="006D061E" w:rsidRDefault="006D061E" w:rsidP="007320A6">
      <w:pPr>
        <w:jc w:val="center"/>
        <w:rPr>
          <w:rFonts w:ascii="Times New Roman" w:hAnsi="Times New Roman" w:cs="Times New Roman"/>
          <w:b/>
          <w:sz w:val="24"/>
          <w:szCs w:val="24"/>
        </w:rPr>
      </w:pPr>
    </w:p>
    <w:p w14:paraId="0BB1883B" w14:textId="77777777" w:rsidR="006D061E" w:rsidRDefault="006D061E" w:rsidP="007320A6">
      <w:pPr>
        <w:jc w:val="center"/>
        <w:rPr>
          <w:rFonts w:ascii="Times New Roman" w:hAnsi="Times New Roman" w:cs="Times New Roman"/>
          <w:b/>
          <w:sz w:val="24"/>
          <w:szCs w:val="24"/>
        </w:rPr>
      </w:pPr>
    </w:p>
    <w:p w14:paraId="643BC8BD" w14:textId="77777777" w:rsidR="006D061E" w:rsidRDefault="006D061E" w:rsidP="007320A6">
      <w:pPr>
        <w:jc w:val="center"/>
        <w:rPr>
          <w:rFonts w:ascii="Times New Roman" w:hAnsi="Times New Roman" w:cs="Times New Roman"/>
          <w:b/>
          <w:sz w:val="24"/>
          <w:szCs w:val="24"/>
        </w:rPr>
      </w:pPr>
    </w:p>
    <w:p w14:paraId="330ADEEA" w14:textId="73998978" w:rsidR="007320A6" w:rsidRDefault="007320A6" w:rsidP="007320A6">
      <w:pPr>
        <w:jc w:val="center"/>
        <w:rPr>
          <w:rFonts w:ascii="Times New Roman" w:hAnsi="Times New Roman" w:cs="Times New Roman"/>
          <w:b/>
          <w:sz w:val="24"/>
          <w:szCs w:val="24"/>
        </w:rPr>
      </w:pPr>
      <w:r>
        <w:rPr>
          <w:rFonts w:ascii="Times New Roman" w:hAnsi="Times New Roman" w:cs="Times New Roman"/>
          <w:b/>
          <w:sz w:val="24"/>
          <w:szCs w:val="24"/>
        </w:rPr>
        <w:t>APPENDIX D</w:t>
      </w:r>
    </w:p>
    <w:p w14:paraId="43167DBE" w14:textId="4D7D33CF" w:rsidR="006D061E" w:rsidRDefault="007320A6" w:rsidP="007320A6">
      <w:pPr>
        <w:jc w:val="center"/>
        <w:rPr>
          <w:rFonts w:ascii="Times New Roman" w:hAnsi="Times New Roman" w:cs="Times New Roman"/>
          <w:b/>
          <w:sz w:val="24"/>
          <w:szCs w:val="24"/>
        </w:rPr>
      </w:pPr>
      <w:r>
        <w:rPr>
          <w:rFonts w:ascii="Times New Roman" w:hAnsi="Times New Roman" w:cs="Times New Roman"/>
          <w:b/>
          <w:sz w:val="24"/>
          <w:szCs w:val="24"/>
        </w:rPr>
        <w:t>SEQUENCE DIAGRAM</w:t>
      </w:r>
      <w:r w:rsidR="008B3E8D">
        <w:rPr>
          <w:rFonts w:ascii="Times New Roman" w:hAnsi="Times New Roman" w:cs="Times New Roman"/>
          <w:b/>
          <w:sz w:val="24"/>
          <w:szCs w:val="24"/>
        </w:rPr>
        <w:t>S</w:t>
      </w:r>
    </w:p>
    <w:p w14:paraId="5739673C" w14:textId="77777777" w:rsidR="006D061E" w:rsidRDefault="006D061E">
      <w:pPr>
        <w:rPr>
          <w:rFonts w:ascii="Times New Roman" w:hAnsi="Times New Roman" w:cs="Times New Roman"/>
          <w:b/>
          <w:sz w:val="24"/>
          <w:szCs w:val="24"/>
        </w:rPr>
      </w:pPr>
      <w:r>
        <w:rPr>
          <w:rFonts w:ascii="Times New Roman" w:hAnsi="Times New Roman" w:cs="Times New Roman"/>
          <w:b/>
          <w:sz w:val="24"/>
          <w:szCs w:val="24"/>
        </w:rPr>
        <w:br w:type="page"/>
      </w:r>
    </w:p>
    <w:p w14:paraId="2DB69A87" w14:textId="0B9741EA" w:rsidR="00C11A42" w:rsidRDefault="009B23B5" w:rsidP="009B23B5">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14:anchorId="44C85A11" wp14:editId="41E3494F">
            <wp:extent cx="5484495" cy="34861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upseq.png"/>
                    <pic:cNvPicPr/>
                  </pic:nvPicPr>
                  <pic:blipFill>
                    <a:blip r:embed="rId36">
                      <a:extLst>
                        <a:ext uri="{28A0092B-C50C-407E-A947-70E740481C1C}">
                          <a14:useLocalDpi xmlns:a14="http://schemas.microsoft.com/office/drawing/2010/main" val="0"/>
                        </a:ext>
                      </a:extLst>
                    </a:blip>
                    <a:stretch>
                      <a:fillRect/>
                    </a:stretch>
                  </pic:blipFill>
                  <pic:spPr>
                    <a:xfrm>
                      <a:off x="0" y="0"/>
                      <a:ext cx="5502354" cy="3497502"/>
                    </a:xfrm>
                    <a:prstGeom prst="rect">
                      <a:avLst/>
                    </a:prstGeom>
                  </pic:spPr>
                </pic:pic>
              </a:graphicData>
            </a:graphic>
          </wp:inline>
        </w:drawing>
      </w:r>
    </w:p>
    <w:p w14:paraId="69DBBD1F" w14:textId="2EA65912" w:rsidR="009B23B5" w:rsidRDefault="002C565F" w:rsidP="009B23B5">
      <w:pPr>
        <w:jc w:val="both"/>
        <w:rPr>
          <w:rFonts w:ascii="Times New Roman" w:hAnsi="Times New Roman" w:cs="Times New Roman"/>
          <w:b/>
          <w:sz w:val="24"/>
          <w:szCs w:val="24"/>
        </w:rPr>
      </w:pPr>
      <w:r>
        <w:rPr>
          <w:rFonts w:ascii="Times New Roman" w:hAnsi="Times New Roman" w:cs="Times New Roman"/>
          <w:b/>
          <w:sz w:val="24"/>
          <w:szCs w:val="24"/>
        </w:rPr>
        <w:t>FIGURE 2</w:t>
      </w:r>
      <w:r w:rsidR="006204B8">
        <w:rPr>
          <w:rFonts w:ascii="Times New Roman" w:hAnsi="Times New Roman" w:cs="Times New Roman"/>
          <w:b/>
          <w:sz w:val="24"/>
          <w:szCs w:val="24"/>
        </w:rPr>
        <w:t>4</w:t>
      </w:r>
      <w:r w:rsidR="009B23B5">
        <w:rPr>
          <w:rFonts w:ascii="Times New Roman" w:hAnsi="Times New Roman" w:cs="Times New Roman"/>
          <w:b/>
          <w:sz w:val="24"/>
          <w:szCs w:val="24"/>
        </w:rPr>
        <w:t xml:space="preserve">. </w:t>
      </w:r>
      <w:r w:rsidR="00EE2B04">
        <w:rPr>
          <w:rFonts w:ascii="Times New Roman" w:hAnsi="Times New Roman" w:cs="Times New Roman"/>
          <w:b/>
          <w:sz w:val="24"/>
          <w:szCs w:val="24"/>
        </w:rPr>
        <w:t>Sequence d</w:t>
      </w:r>
      <w:r w:rsidR="00E170B4">
        <w:rPr>
          <w:rFonts w:ascii="Times New Roman" w:hAnsi="Times New Roman" w:cs="Times New Roman"/>
          <w:b/>
          <w:sz w:val="24"/>
          <w:szCs w:val="24"/>
        </w:rPr>
        <w:t>iagram for new account creation</w:t>
      </w:r>
      <w:r w:rsidR="009B23B5">
        <w:rPr>
          <w:rFonts w:ascii="Times New Roman" w:hAnsi="Times New Roman" w:cs="Times New Roman"/>
          <w:b/>
          <w:sz w:val="24"/>
          <w:szCs w:val="24"/>
        </w:rPr>
        <w:t>.</w:t>
      </w:r>
    </w:p>
    <w:p w14:paraId="645E5306" w14:textId="77777777" w:rsidR="00195483" w:rsidRDefault="00195483" w:rsidP="009B23B5">
      <w:pPr>
        <w:jc w:val="both"/>
        <w:rPr>
          <w:rFonts w:ascii="Times New Roman" w:hAnsi="Times New Roman" w:cs="Times New Roman"/>
          <w:b/>
          <w:sz w:val="24"/>
          <w:szCs w:val="24"/>
        </w:rPr>
      </w:pPr>
    </w:p>
    <w:p w14:paraId="4FE8E75F" w14:textId="38B87295" w:rsidR="00195483" w:rsidRDefault="00195483" w:rsidP="00195483">
      <w:pPr>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0EAC0B7F" wp14:editId="3D364342">
            <wp:extent cx="5731510" cy="31051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seq.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710981F" w14:textId="0BE6096D" w:rsidR="00195483" w:rsidRDefault="002C565F" w:rsidP="00195483">
      <w:pPr>
        <w:jc w:val="both"/>
        <w:rPr>
          <w:rFonts w:ascii="Times New Roman" w:hAnsi="Times New Roman" w:cs="Times New Roman"/>
          <w:b/>
          <w:sz w:val="24"/>
          <w:szCs w:val="24"/>
        </w:rPr>
      </w:pPr>
      <w:r>
        <w:rPr>
          <w:rFonts w:ascii="Times New Roman" w:hAnsi="Times New Roman" w:cs="Times New Roman"/>
          <w:b/>
          <w:sz w:val="24"/>
          <w:szCs w:val="24"/>
        </w:rPr>
        <w:t>FIGURE 2</w:t>
      </w:r>
      <w:r w:rsidR="006204B8">
        <w:rPr>
          <w:rFonts w:ascii="Times New Roman" w:hAnsi="Times New Roman" w:cs="Times New Roman"/>
          <w:b/>
          <w:sz w:val="24"/>
          <w:szCs w:val="24"/>
        </w:rPr>
        <w:t>5</w:t>
      </w:r>
      <w:r w:rsidR="00195483">
        <w:rPr>
          <w:rFonts w:ascii="Times New Roman" w:hAnsi="Times New Roman" w:cs="Times New Roman"/>
          <w:b/>
          <w:sz w:val="24"/>
          <w:szCs w:val="24"/>
        </w:rPr>
        <w:t>. S</w:t>
      </w:r>
      <w:r w:rsidR="00EE2B04">
        <w:rPr>
          <w:rFonts w:ascii="Times New Roman" w:hAnsi="Times New Roman" w:cs="Times New Roman"/>
          <w:b/>
          <w:sz w:val="24"/>
          <w:szCs w:val="24"/>
        </w:rPr>
        <w:t>equence d</w:t>
      </w:r>
      <w:r w:rsidR="00745245">
        <w:rPr>
          <w:rFonts w:ascii="Times New Roman" w:hAnsi="Times New Roman" w:cs="Times New Roman"/>
          <w:b/>
          <w:sz w:val="24"/>
          <w:szCs w:val="24"/>
        </w:rPr>
        <w:t>iagram for User Login</w:t>
      </w:r>
      <w:r w:rsidR="00195483">
        <w:rPr>
          <w:rFonts w:ascii="Times New Roman" w:hAnsi="Times New Roman" w:cs="Times New Roman"/>
          <w:b/>
          <w:sz w:val="24"/>
          <w:szCs w:val="24"/>
        </w:rPr>
        <w:t>.</w:t>
      </w:r>
    </w:p>
    <w:p w14:paraId="175F8CC9" w14:textId="5302172F" w:rsidR="009B23B5" w:rsidRDefault="009B23B5" w:rsidP="00593C68">
      <w:pPr>
        <w:rPr>
          <w:rFonts w:ascii="Times New Roman" w:hAnsi="Times New Roman" w:cs="Times New Roman"/>
          <w:b/>
          <w:sz w:val="24"/>
          <w:szCs w:val="24"/>
        </w:rPr>
      </w:pPr>
    </w:p>
    <w:p w14:paraId="12403580" w14:textId="2B1D53A0" w:rsidR="009B23B5" w:rsidRDefault="00DC32B6" w:rsidP="000645DB">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14:anchorId="55AE3295" wp14:editId="5624FE7B">
            <wp:extent cx="58293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velsearch1.png"/>
                    <pic:cNvPicPr/>
                  </pic:nvPicPr>
                  <pic:blipFill>
                    <a:blip r:embed="rId38">
                      <a:extLst>
                        <a:ext uri="{28A0092B-C50C-407E-A947-70E740481C1C}">
                          <a14:useLocalDpi xmlns:a14="http://schemas.microsoft.com/office/drawing/2010/main" val="0"/>
                        </a:ext>
                      </a:extLst>
                    </a:blip>
                    <a:stretch>
                      <a:fillRect/>
                    </a:stretch>
                  </pic:blipFill>
                  <pic:spPr>
                    <a:xfrm>
                      <a:off x="0" y="0"/>
                      <a:ext cx="5829300" cy="4791075"/>
                    </a:xfrm>
                    <a:prstGeom prst="rect">
                      <a:avLst/>
                    </a:prstGeom>
                  </pic:spPr>
                </pic:pic>
              </a:graphicData>
            </a:graphic>
          </wp:inline>
        </w:drawing>
      </w:r>
    </w:p>
    <w:p w14:paraId="3A30AD36" w14:textId="37ACAB9D" w:rsidR="00DC32B6" w:rsidRDefault="008C3DE6" w:rsidP="00E271EB">
      <w:pPr>
        <w:rPr>
          <w:rFonts w:ascii="Times New Roman" w:hAnsi="Times New Roman" w:cs="Times New Roman"/>
          <w:b/>
          <w:sz w:val="24"/>
          <w:szCs w:val="24"/>
        </w:rPr>
      </w:pPr>
      <w:r>
        <w:rPr>
          <w:rFonts w:ascii="Times New Roman" w:hAnsi="Times New Roman" w:cs="Times New Roman"/>
          <w:b/>
          <w:sz w:val="24"/>
          <w:szCs w:val="24"/>
        </w:rPr>
        <w:t>FIGURE 2</w:t>
      </w:r>
      <w:r w:rsidR="006204B8">
        <w:rPr>
          <w:rFonts w:ascii="Times New Roman" w:hAnsi="Times New Roman" w:cs="Times New Roman"/>
          <w:b/>
          <w:sz w:val="24"/>
          <w:szCs w:val="24"/>
        </w:rPr>
        <w:t>6</w:t>
      </w:r>
      <w:r w:rsidR="00EE2B04">
        <w:rPr>
          <w:rFonts w:ascii="Times New Roman" w:hAnsi="Times New Roman" w:cs="Times New Roman"/>
          <w:b/>
          <w:sz w:val="24"/>
          <w:szCs w:val="24"/>
        </w:rPr>
        <w:t>. Sequence d</w:t>
      </w:r>
      <w:r w:rsidR="00DC32B6">
        <w:rPr>
          <w:rFonts w:ascii="Times New Roman" w:hAnsi="Times New Roman" w:cs="Times New Roman"/>
          <w:b/>
          <w:sz w:val="24"/>
          <w:szCs w:val="24"/>
        </w:rPr>
        <w:t>iagram for efficient travel search.</w:t>
      </w:r>
    </w:p>
    <w:p w14:paraId="288E00B8" w14:textId="5E03BFC8" w:rsidR="00602472" w:rsidRDefault="00BE462A" w:rsidP="00BA2A5A">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14:anchorId="4B7B0E1E" wp14:editId="60E0CBED">
            <wp:extent cx="5731510" cy="3352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duletravel.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50E13CEA" w14:textId="60AFF35D" w:rsidR="00BE462A" w:rsidRDefault="00357B04" w:rsidP="00E271EB">
      <w:pPr>
        <w:rPr>
          <w:rFonts w:ascii="Times New Roman" w:hAnsi="Times New Roman" w:cs="Times New Roman"/>
          <w:b/>
          <w:sz w:val="24"/>
          <w:szCs w:val="24"/>
        </w:rPr>
      </w:pPr>
      <w:r>
        <w:rPr>
          <w:rFonts w:ascii="Times New Roman" w:hAnsi="Times New Roman" w:cs="Times New Roman"/>
          <w:b/>
          <w:sz w:val="24"/>
          <w:szCs w:val="24"/>
        </w:rPr>
        <w:t>FIGURE 2</w:t>
      </w:r>
      <w:r w:rsidR="006204B8">
        <w:rPr>
          <w:rFonts w:ascii="Times New Roman" w:hAnsi="Times New Roman" w:cs="Times New Roman"/>
          <w:b/>
          <w:sz w:val="24"/>
          <w:szCs w:val="24"/>
        </w:rPr>
        <w:t>7</w:t>
      </w:r>
      <w:r w:rsidR="00EE2B04">
        <w:rPr>
          <w:rFonts w:ascii="Times New Roman" w:hAnsi="Times New Roman" w:cs="Times New Roman"/>
          <w:b/>
          <w:sz w:val="24"/>
          <w:szCs w:val="24"/>
        </w:rPr>
        <w:t>. Sequence d</w:t>
      </w:r>
      <w:r w:rsidR="00BE462A">
        <w:rPr>
          <w:rFonts w:ascii="Times New Roman" w:hAnsi="Times New Roman" w:cs="Times New Roman"/>
          <w:b/>
          <w:sz w:val="24"/>
          <w:szCs w:val="24"/>
        </w:rPr>
        <w:t>iagram for scheduling future travel plan.</w:t>
      </w:r>
    </w:p>
    <w:p w14:paraId="41E4310A" w14:textId="609143A8" w:rsidR="007320A6" w:rsidRDefault="00036153">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3FDD69B6" wp14:editId="794D61E3">
            <wp:extent cx="5731510" cy="3181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seq.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4CF0817B" w14:textId="47248A13" w:rsidR="00036153" w:rsidRDefault="00036153" w:rsidP="00036153">
      <w:pPr>
        <w:rPr>
          <w:rFonts w:ascii="Times New Roman" w:hAnsi="Times New Roman" w:cs="Times New Roman"/>
          <w:b/>
          <w:sz w:val="24"/>
          <w:szCs w:val="24"/>
        </w:rPr>
      </w:pPr>
      <w:r>
        <w:rPr>
          <w:rFonts w:ascii="Times New Roman" w:hAnsi="Times New Roman" w:cs="Times New Roman"/>
          <w:b/>
          <w:sz w:val="24"/>
          <w:szCs w:val="24"/>
        </w:rPr>
        <w:t xml:space="preserve">FIGURE </w:t>
      </w:r>
      <w:r w:rsidR="00094036">
        <w:rPr>
          <w:rFonts w:ascii="Times New Roman" w:hAnsi="Times New Roman" w:cs="Times New Roman"/>
          <w:b/>
          <w:sz w:val="24"/>
          <w:szCs w:val="24"/>
        </w:rPr>
        <w:t>2</w:t>
      </w:r>
      <w:r w:rsidR="006204B8">
        <w:rPr>
          <w:rFonts w:ascii="Times New Roman" w:hAnsi="Times New Roman" w:cs="Times New Roman"/>
          <w:b/>
          <w:sz w:val="24"/>
          <w:szCs w:val="24"/>
        </w:rPr>
        <w:t>8</w:t>
      </w:r>
      <w:r w:rsidR="00783588">
        <w:rPr>
          <w:rFonts w:ascii="Times New Roman" w:hAnsi="Times New Roman" w:cs="Times New Roman"/>
          <w:b/>
          <w:sz w:val="24"/>
          <w:szCs w:val="24"/>
        </w:rPr>
        <w:t>. Sequence d</w:t>
      </w:r>
      <w:r>
        <w:rPr>
          <w:rFonts w:ascii="Times New Roman" w:hAnsi="Times New Roman" w:cs="Times New Roman"/>
          <w:b/>
          <w:sz w:val="24"/>
          <w:szCs w:val="24"/>
        </w:rPr>
        <w:t xml:space="preserve">iagram for </w:t>
      </w:r>
      <w:r w:rsidR="00074AF2">
        <w:rPr>
          <w:rFonts w:ascii="Times New Roman" w:hAnsi="Times New Roman" w:cs="Times New Roman"/>
          <w:b/>
          <w:sz w:val="24"/>
          <w:szCs w:val="24"/>
        </w:rPr>
        <w:t>d</w:t>
      </w:r>
      <w:r>
        <w:rPr>
          <w:rFonts w:ascii="Times New Roman" w:hAnsi="Times New Roman" w:cs="Times New Roman"/>
          <w:b/>
          <w:sz w:val="24"/>
          <w:szCs w:val="24"/>
        </w:rPr>
        <w:t xml:space="preserve">isplay </w:t>
      </w:r>
      <w:r w:rsidR="00616874">
        <w:rPr>
          <w:rFonts w:ascii="Times New Roman" w:hAnsi="Times New Roman" w:cs="Times New Roman"/>
          <w:b/>
          <w:sz w:val="24"/>
          <w:szCs w:val="24"/>
        </w:rPr>
        <w:t>t</w:t>
      </w:r>
      <w:r w:rsidR="00783588">
        <w:rPr>
          <w:rFonts w:ascii="Times New Roman" w:hAnsi="Times New Roman" w:cs="Times New Roman"/>
          <w:b/>
          <w:sz w:val="24"/>
          <w:szCs w:val="24"/>
        </w:rPr>
        <w:t>ravel h</w:t>
      </w:r>
      <w:r>
        <w:rPr>
          <w:rFonts w:ascii="Times New Roman" w:hAnsi="Times New Roman" w:cs="Times New Roman"/>
          <w:b/>
          <w:sz w:val="24"/>
          <w:szCs w:val="24"/>
        </w:rPr>
        <w:t>istory.</w:t>
      </w:r>
    </w:p>
    <w:p w14:paraId="34ECF886" w14:textId="77777777" w:rsidR="00036153" w:rsidRDefault="00036153">
      <w:pPr>
        <w:rPr>
          <w:rFonts w:ascii="Times New Roman" w:hAnsi="Times New Roman" w:cs="Times New Roman"/>
          <w:b/>
          <w:sz w:val="24"/>
          <w:szCs w:val="24"/>
        </w:rPr>
      </w:pPr>
      <w:r>
        <w:rPr>
          <w:rFonts w:ascii="Times New Roman" w:hAnsi="Times New Roman" w:cs="Times New Roman"/>
          <w:b/>
          <w:sz w:val="24"/>
          <w:szCs w:val="24"/>
        </w:rPr>
        <w:br w:type="page"/>
      </w:r>
    </w:p>
    <w:p w14:paraId="53B205DE" w14:textId="77777777" w:rsidR="00D55750" w:rsidRDefault="00D55750" w:rsidP="007320A6">
      <w:pPr>
        <w:jc w:val="center"/>
        <w:rPr>
          <w:rFonts w:ascii="Times New Roman" w:hAnsi="Times New Roman" w:cs="Times New Roman"/>
          <w:b/>
          <w:sz w:val="24"/>
          <w:szCs w:val="24"/>
        </w:rPr>
      </w:pPr>
    </w:p>
    <w:p w14:paraId="7C3FE4AA" w14:textId="77777777" w:rsidR="00D55750" w:rsidRDefault="00D55750" w:rsidP="007320A6">
      <w:pPr>
        <w:jc w:val="center"/>
        <w:rPr>
          <w:rFonts w:ascii="Times New Roman" w:hAnsi="Times New Roman" w:cs="Times New Roman"/>
          <w:b/>
          <w:sz w:val="24"/>
          <w:szCs w:val="24"/>
        </w:rPr>
      </w:pPr>
    </w:p>
    <w:p w14:paraId="57AB9E1C" w14:textId="77777777" w:rsidR="00D55750" w:rsidRDefault="00D55750" w:rsidP="007320A6">
      <w:pPr>
        <w:jc w:val="center"/>
        <w:rPr>
          <w:rFonts w:ascii="Times New Roman" w:hAnsi="Times New Roman" w:cs="Times New Roman"/>
          <w:b/>
          <w:sz w:val="24"/>
          <w:szCs w:val="24"/>
        </w:rPr>
      </w:pPr>
    </w:p>
    <w:p w14:paraId="2C96B0B5" w14:textId="77777777" w:rsidR="00D55750" w:rsidRDefault="00D55750" w:rsidP="007320A6">
      <w:pPr>
        <w:jc w:val="center"/>
        <w:rPr>
          <w:rFonts w:ascii="Times New Roman" w:hAnsi="Times New Roman" w:cs="Times New Roman"/>
          <w:b/>
          <w:sz w:val="24"/>
          <w:szCs w:val="24"/>
        </w:rPr>
      </w:pPr>
    </w:p>
    <w:p w14:paraId="3A510E76" w14:textId="77777777" w:rsidR="00D55750" w:rsidRDefault="00D55750" w:rsidP="007320A6">
      <w:pPr>
        <w:jc w:val="center"/>
        <w:rPr>
          <w:rFonts w:ascii="Times New Roman" w:hAnsi="Times New Roman" w:cs="Times New Roman"/>
          <w:b/>
          <w:sz w:val="24"/>
          <w:szCs w:val="24"/>
        </w:rPr>
      </w:pPr>
    </w:p>
    <w:p w14:paraId="01FFD241" w14:textId="77777777" w:rsidR="00D55750" w:rsidRDefault="00D55750" w:rsidP="007320A6">
      <w:pPr>
        <w:jc w:val="center"/>
        <w:rPr>
          <w:rFonts w:ascii="Times New Roman" w:hAnsi="Times New Roman" w:cs="Times New Roman"/>
          <w:b/>
          <w:sz w:val="24"/>
          <w:szCs w:val="24"/>
        </w:rPr>
      </w:pPr>
    </w:p>
    <w:p w14:paraId="1B4BF8DB" w14:textId="77777777" w:rsidR="00D55750" w:rsidRDefault="00D55750" w:rsidP="007320A6">
      <w:pPr>
        <w:jc w:val="center"/>
        <w:rPr>
          <w:rFonts w:ascii="Times New Roman" w:hAnsi="Times New Roman" w:cs="Times New Roman"/>
          <w:b/>
          <w:sz w:val="24"/>
          <w:szCs w:val="24"/>
        </w:rPr>
      </w:pPr>
    </w:p>
    <w:p w14:paraId="3E421BAF" w14:textId="77777777" w:rsidR="00D55750" w:rsidRDefault="00D55750" w:rsidP="007320A6">
      <w:pPr>
        <w:jc w:val="center"/>
        <w:rPr>
          <w:rFonts w:ascii="Times New Roman" w:hAnsi="Times New Roman" w:cs="Times New Roman"/>
          <w:b/>
          <w:sz w:val="24"/>
          <w:szCs w:val="24"/>
        </w:rPr>
      </w:pPr>
    </w:p>
    <w:p w14:paraId="289BA27B" w14:textId="77777777" w:rsidR="00D55750" w:rsidRDefault="00D55750" w:rsidP="007320A6">
      <w:pPr>
        <w:jc w:val="center"/>
        <w:rPr>
          <w:rFonts w:ascii="Times New Roman" w:hAnsi="Times New Roman" w:cs="Times New Roman"/>
          <w:b/>
          <w:sz w:val="24"/>
          <w:szCs w:val="24"/>
        </w:rPr>
      </w:pPr>
    </w:p>
    <w:p w14:paraId="509565CE" w14:textId="77777777" w:rsidR="00D55750" w:rsidRDefault="00D55750" w:rsidP="007320A6">
      <w:pPr>
        <w:jc w:val="center"/>
        <w:rPr>
          <w:rFonts w:ascii="Times New Roman" w:hAnsi="Times New Roman" w:cs="Times New Roman"/>
          <w:b/>
          <w:sz w:val="24"/>
          <w:szCs w:val="24"/>
        </w:rPr>
      </w:pPr>
    </w:p>
    <w:p w14:paraId="43A83F4A" w14:textId="77777777" w:rsidR="00D55750" w:rsidRDefault="00D55750" w:rsidP="007320A6">
      <w:pPr>
        <w:jc w:val="center"/>
        <w:rPr>
          <w:rFonts w:ascii="Times New Roman" w:hAnsi="Times New Roman" w:cs="Times New Roman"/>
          <w:b/>
          <w:sz w:val="24"/>
          <w:szCs w:val="24"/>
        </w:rPr>
      </w:pPr>
    </w:p>
    <w:p w14:paraId="690D0163" w14:textId="77777777" w:rsidR="00D55750" w:rsidRDefault="00D55750" w:rsidP="007320A6">
      <w:pPr>
        <w:jc w:val="center"/>
        <w:rPr>
          <w:rFonts w:ascii="Times New Roman" w:hAnsi="Times New Roman" w:cs="Times New Roman"/>
          <w:b/>
          <w:sz w:val="24"/>
          <w:szCs w:val="24"/>
        </w:rPr>
      </w:pPr>
    </w:p>
    <w:p w14:paraId="46AC44AC" w14:textId="77777777" w:rsidR="00D55750" w:rsidRDefault="00D55750" w:rsidP="007320A6">
      <w:pPr>
        <w:jc w:val="center"/>
        <w:rPr>
          <w:rFonts w:ascii="Times New Roman" w:hAnsi="Times New Roman" w:cs="Times New Roman"/>
          <w:b/>
          <w:sz w:val="24"/>
          <w:szCs w:val="24"/>
        </w:rPr>
      </w:pPr>
    </w:p>
    <w:p w14:paraId="55D5931B" w14:textId="77777777" w:rsidR="00D55750" w:rsidRDefault="00D55750" w:rsidP="007320A6">
      <w:pPr>
        <w:jc w:val="center"/>
        <w:rPr>
          <w:rFonts w:ascii="Times New Roman" w:hAnsi="Times New Roman" w:cs="Times New Roman"/>
          <w:b/>
          <w:sz w:val="24"/>
          <w:szCs w:val="24"/>
        </w:rPr>
      </w:pPr>
    </w:p>
    <w:p w14:paraId="4374C057" w14:textId="77777777" w:rsidR="00D55750" w:rsidRDefault="00D55750" w:rsidP="007320A6">
      <w:pPr>
        <w:jc w:val="center"/>
        <w:rPr>
          <w:rFonts w:ascii="Times New Roman" w:hAnsi="Times New Roman" w:cs="Times New Roman"/>
          <w:b/>
          <w:sz w:val="24"/>
          <w:szCs w:val="24"/>
        </w:rPr>
      </w:pPr>
    </w:p>
    <w:p w14:paraId="52542571" w14:textId="496F0738" w:rsidR="004620F8" w:rsidRDefault="007320A6" w:rsidP="007320A6">
      <w:pPr>
        <w:jc w:val="center"/>
        <w:rPr>
          <w:rFonts w:ascii="Times New Roman" w:hAnsi="Times New Roman" w:cs="Times New Roman"/>
          <w:b/>
          <w:sz w:val="24"/>
          <w:szCs w:val="24"/>
        </w:rPr>
      </w:pPr>
      <w:r>
        <w:rPr>
          <w:rFonts w:ascii="Times New Roman" w:hAnsi="Times New Roman" w:cs="Times New Roman"/>
          <w:b/>
          <w:sz w:val="24"/>
          <w:szCs w:val="24"/>
        </w:rPr>
        <w:t>APPENDIX E</w:t>
      </w:r>
    </w:p>
    <w:p w14:paraId="2F794343" w14:textId="1C51680A" w:rsidR="003C01B7" w:rsidRDefault="007320A6" w:rsidP="007320A6">
      <w:pPr>
        <w:jc w:val="center"/>
        <w:rPr>
          <w:rFonts w:ascii="Times New Roman" w:hAnsi="Times New Roman" w:cs="Times New Roman"/>
          <w:b/>
          <w:sz w:val="24"/>
          <w:szCs w:val="24"/>
        </w:rPr>
      </w:pPr>
      <w:r>
        <w:rPr>
          <w:rFonts w:ascii="Times New Roman" w:hAnsi="Times New Roman" w:cs="Times New Roman"/>
          <w:b/>
          <w:sz w:val="24"/>
          <w:szCs w:val="24"/>
        </w:rPr>
        <w:t xml:space="preserve">DATABASE </w:t>
      </w:r>
      <w:r w:rsidR="00F612C5">
        <w:rPr>
          <w:rFonts w:ascii="Times New Roman" w:hAnsi="Times New Roman" w:cs="Times New Roman"/>
          <w:b/>
          <w:sz w:val="24"/>
          <w:szCs w:val="24"/>
        </w:rPr>
        <w:t>TABLES</w:t>
      </w:r>
    </w:p>
    <w:p w14:paraId="7A111AE0" w14:textId="77777777" w:rsidR="003C01B7" w:rsidRDefault="003C01B7">
      <w:pPr>
        <w:rPr>
          <w:rFonts w:ascii="Times New Roman" w:hAnsi="Times New Roman" w:cs="Times New Roman"/>
          <w:b/>
          <w:sz w:val="24"/>
          <w:szCs w:val="24"/>
        </w:rPr>
      </w:pPr>
      <w:r>
        <w:rPr>
          <w:rFonts w:ascii="Times New Roman" w:hAnsi="Times New Roman" w:cs="Times New Roman"/>
          <w:b/>
          <w:sz w:val="24"/>
          <w:szCs w:val="24"/>
        </w:rPr>
        <w:br w:type="page"/>
      </w:r>
    </w:p>
    <w:p w14:paraId="0804F5F8" w14:textId="77777777" w:rsidR="00A932E0" w:rsidRPr="000970B3" w:rsidRDefault="00A932E0" w:rsidP="00A932E0">
      <w:pPr>
        <w:rPr>
          <w:b/>
        </w:rPr>
      </w:pPr>
      <w:r w:rsidRPr="000970B3">
        <w:rPr>
          <w:b/>
        </w:rPr>
        <w:lastRenderedPageBreak/>
        <w:t>USER_PROFILE</w:t>
      </w:r>
    </w:p>
    <w:tbl>
      <w:tblPr>
        <w:tblStyle w:val="TableGrid"/>
        <w:tblW w:w="0" w:type="auto"/>
        <w:tblLook w:val="04A0" w:firstRow="1" w:lastRow="0" w:firstColumn="1" w:lastColumn="0" w:noHBand="0" w:noVBand="1"/>
      </w:tblPr>
      <w:tblGrid>
        <w:gridCol w:w="3005"/>
        <w:gridCol w:w="3005"/>
        <w:gridCol w:w="3006"/>
      </w:tblGrid>
      <w:tr w:rsidR="00A932E0" w14:paraId="0EF7EE2B" w14:textId="77777777" w:rsidTr="002E49AC">
        <w:tc>
          <w:tcPr>
            <w:tcW w:w="3005" w:type="dxa"/>
          </w:tcPr>
          <w:p w14:paraId="415CDC3F" w14:textId="77777777" w:rsidR="00A932E0" w:rsidRPr="00FB30F3" w:rsidRDefault="00A932E0" w:rsidP="002E49AC">
            <w:pPr>
              <w:rPr>
                <w:b/>
              </w:rPr>
            </w:pPr>
            <w:r w:rsidRPr="00FB30F3">
              <w:rPr>
                <w:b/>
              </w:rPr>
              <w:t>Column Name</w:t>
            </w:r>
          </w:p>
        </w:tc>
        <w:tc>
          <w:tcPr>
            <w:tcW w:w="3005" w:type="dxa"/>
          </w:tcPr>
          <w:p w14:paraId="227A3CB9" w14:textId="77777777" w:rsidR="00A932E0" w:rsidRPr="00FB30F3" w:rsidRDefault="00A932E0" w:rsidP="002E49AC">
            <w:pPr>
              <w:rPr>
                <w:b/>
              </w:rPr>
            </w:pPr>
            <w:r w:rsidRPr="00FB30F3">
              <w:rPr>
                <w:b/>
              </w:rPr>
              <w:t>Datatype</w:t>
            </w:r>
          </w:p>
        </w:tc>
        <w:tc>
          <w:tcPr>
            <w:tcW w:w="3006" w:type="dxa"/>
          </w:tcPr>
          <w:p w14:paraId="467844E5" w14:textId="77777777" w:rsidR="00A932E0" w:rsidRPr="00FB30F3" w:rsidRDefault="00A932E0" w:rsidP="002E49AC">
            <w:pPr>
              <w:rPr>
                <w:b/>
              </w:rPr>
            </w:pPr>
            <w:r w:rsidRPr="00FB30F3">
              <w:rPr>
                <w:b/>
              </w:rPr>
              <w:t>Remark</w:t>
            </w:r>
          </w:p>
        </w:tc>
      </w:tr>
      <w:tr w:rsidR="00A932E0" w14:paraId="73578CC3" w14:textId="77777777" w:rsidTr="002E49AC">
        <w:tc>
          <w:tcPr>
            <w:tcW w:w="3005" w:type="dxa"/>
          </w:tcPr>
          <w:p w14:paraId="5878AD74" w14:textId="77777777" w:rsidR="00A932E0" w:rsidRDefault="00A932E0" w:rsidP="002E49AC">
            <w:r>
              <w:t>USER_ID</w:t>
            </w:r>
          </w:p>
        </w:tc>
        <w:tc>
          <w:tcPr>
            <w:tcW w:w="3005" w:type="dxa"/>
          </w:tcPr>
          <w:p w14:paraId="28A32012" w14:textId="77777777" w:rsidR="00A932E0" w:rsidRDefault="00A932E0" w:rsidP="002E49AC">
            <w:r>
              <w:t>Integer (20)</w:t>
            </w:r>
          </w:p>
        </w:tc>
        <w:tc>
          <w:tcPr>
            <w:tcW w:w="3006" w:type="dxa"/>
          </w:tcPr>
          <w:p w14:paraId="15121FB8" w14:textId="333E7EAD" w:rsidR="00A932E0" w:rsidRDefault="00E773D0" w:rsidP="00E773D0">
            <w:r>
              <w:t>Primary key</w:t>
            </w:r>
          </w:p>
        </w:tc>
      </w:tr>
      <w:tr w:rsidR="00A932E0" w14:paraId="37322715" w14:textId="77777777" w:rsidTr="002E49AC">
        <w:tc>
          <w:tcPr>
            <w:tcW w:w="3005" w:type="dxa"/>
          </w:tcPr>
          <w:p w14:paraId="00C01A84" w14:textId="77777777" w:rsidR="00A932E0" w:rsidRDefault="00A932E0" w:rsidP="002E49AC">
            <w:r>
              <w:t>FIRST_NAME</w:t>
            </w:r>
          </w:p>
        </w:tc>
        <w:tc>
          <w:tcPr>
            <w:tcW w:w="3005" w:type="dxa"/>
          </w:tcPr>
          <w:p w14:paraId="64C5EF3A" w14:textId="77777777" w:rsidR="00A932E0" w:rsidRDefault="00A932E0" w:rsidP="002E49AC">
            <w:r>
              <w:t>Varchar (20)</w:t>
            </w:r>
          </w:p>
        </w:tc>
        <w:tc>
          <w:tcPr>
            <w:tcW w:w="3006" w:type="dxa"/>
          </w:tcPr>
          <w:p w14:paraId="18776388" w14:textId="77777777" w:rsidR="00A932E0" w:rsidRDefault="00A932E0" w:rsidP="002E49AC"/>
        </w:tc>
      </w:tr>
      <w:tr w:rsidR="00A932E0" w14:paraId="56495326" w14:textId="77777777" w:rsidTr="002E49AC">
        <w:tc>
          <w:tcPr>
            <w:tcW w:w="3005" w:type="dxa"/>
          </w:tcPr>
          <w:p w14:paraId="1A121FD5" w14:textId="77777777" w:rsidR="00A932E0" w:rsidRDefault="00A932E0" w:rsidP="002E49AC">
            <w:r>
              <w:t>LAST_NAME</w:t>
            </w:r>
          </w:p>
        </w:tc>
        <w:tc>
          <w:tcPr>
            <w:tcW w:w="3005" w:type="dxa"/>
          </w:tcPr>
          <w:p w14:paraId="445BE1A1" w14:textId="77777777" w:rsidR="00A932E0" w:rsidRDefault="00A932E0" w:rsidP="002E49AC">
            <w:r>
              <w:t>Varchar (20)</w:t>
            </w:r>
          </w:p>
        </w:tc>
        <w:tc>
          <w:tcPr>
            <w:tcW w:w="3006" w:type="dxa"/>
          </w:tcPr>
          <w:p w14:paraId="13EBC09F" w14:textId="77777777" w:rsidR="00A932E0" w:rsidRDefault="00A932E0" w:rsidP="002E49AC"/>
        </w:tc>
      </w:tr>
      <w:tr w:rsidR="00A932E0" w14:paraId="69D6C62B" w14:textId="77777777" w:rsidTr="002E49AC">
        <w:tc>
          <w:tcPr>
            <w:tcW w:w="3005" w:type="dxa"/>
          </w:tcPr>
          <w:p w14:paraId="5607CC45" w14:textId="77777777" w:rsidR="00A932E0" w:rsidRDefault="00A932E0" w:rsidP="002E49AC">
            <w:r>
              <w:t>ADDR_STREETNAME</w:t>
            </w:r>
          </w:p>
        </w:tc>
        <w:tc>
          <w:tcPr>
            <w:tcW w:w="3005" w:type="dxa"/>
          </w:tcPr>
          <w:p w14:paraId="04344963" w14:textId="77777777" w:rsidR="00A932E0" w:rsidRDefault="00A932E0" w:rsidP="002E49AC">
            <w:r>
              <w:t>Varchar (20)</w:t>
            </w:r>
          </w:p>
        </w:tc>
        <w:tc>
          <w:tcPr>
            <w:tcW w:w="3006" w:type="dxa"/>
          </w:tcPr>
          <w:p w14:paraId="64F01808" w14:textId="77777777" w:rsidR="00A932E0" w:rsidRDefault="00A932E0" w:rsidP="002E49AC"/>
        </w:tc>
      </w:tr>
      <w:tr w:rsidR="00A932E0" w14:paraId="4F23C3A4" w14:textId="77777777" w:rsidTr="002E49AC">
        <w:tc>
          <w:tcPr>
            <w:tcW w:w="3005" w:type="dxa"/>
          </w:tcPr>
          <w:p w14:paraId="6F7D4299" w14:textId="77777777" w:rsidR="00A932E0" w:rsidRDefault="00A932E0" w:rsidP="002E49AC">
            <w:r>
              <w:t>ADDR_APTNO</w:t>
            </w:r>
          </w:p>
        </w:tc>
        <w:tc>
          <w:tcPr>
            <w:tcW w:w="3005" w:type="dxa"/>
          </w:tcPr>
          <w:p w14:paraId="3370E5C3" w14:textId="77777777" w:rsidR="00A932E0" w:rsidRDefault="00A932E0" w:rsidP="002E49AC">
            <w:r>
              <w:t>Varchar (20)</w:t>
            </w:r>
          </w:p>
        </w:tc>
        <w:tc>
          <w:tcPr>
            <w:tcW w:w="3006" w:type="dxa"/>
          </w:tcPr>
          <w:p w14:paraId="0D2B3F30" w14:textId="77777777" w:rsidR="00A932E0" w:rsidRDefault="00A932E0" w:rsidP="002E49AC"/>
        </w:tc>
      </w:tr>
      <w:tr w:rsidR="00A932E0" w14:paraId="0A69B6B5" w14:textId="77777777" w:rsidTr="002E49AC">
        <w:tc>
          <w:tcPr>
            <w:tcW w:w="3005" w:type="dxa"/>
          </w:tcPr>
          <w:p w14:paraId="2A15550E" w14:textId="77777777" w:rsidR="00A932E0" w:rsidRDefault="00A932E0" w:rsidP="002E49AC">
            <w:r>
              <w:t>ADDR_CITY</w:t>
            </w:r>
          </w:p>
        </w:tc>
        <w:tc>
          <w:tcPr>
            <w:tcW w:w="3005" w:type="dxa"/>
          </w:tcPr>
          <w:p w14:paraId="0F6CB1D6" w14:textId="77777777" w:rsidR="00A932E0" w:rsidRDefault="00A932E0" w:rsidP="002E49AC">
            <w:r>
              <w:t>Varchar (20)</w:t>
            </w:r>
          </w:p>
        </w:tc>
        <w:tc>
          <w:tcPr>
            <w:tcW w:w="3006" w:type="dxa"/>
          </w:tcPr>
          <w:p w14:paraId="57EF179D" w14:textId="77777777" w:rsidR="00A932E0" w:rsidRDefault="00A932E0" w:rsidP="002E49AC"/>
        </w:tc>
      </w:tr>
      <w:tr w:rsidR="00A932E0" w14:paraId="4DE3C41D" w14:textId="77777777" w:rsidTr="002E49AC">
        <w:tc>
          <w:tcPr>
            <w:tcW w:w="3005" w:type="dxa"/>
          </w:tcPr>
          <w:p w14:paraId="1492FAF9" w14:textId="77777777" w:rsidR="00A932E0" w:rsidRDefault="00A932E0" w:rsidP="002E49AC">
            <w:r>
              <w:t>ADDR_STATE</w:t>
            </w:r>
          </w:p>
        </w:tc>
        <w:tc>
          <w:tcPr>
            <w:tcW w:w="3005" w:type="dxa"/>
          </w:tcPr>
          <w:p w14:paraId="65B2E54B" w14:textId="77777777" w:rsidR="00A932E0" w:rsidRDefault="00A932E0" w:rsidP="002E49AC">
            <w:r>
              <w:t>Varchar (20)</w:t>
            </w:r>
          </w:p>
        </w:tc>
        <w:tc>
          <w:tcPr>
            <w:tcW w:w="3006" w:type="dxa"/>
          </w:tcPr>
          <w:p w14:paraId="1B1348FD" w14:textId="77777777" w:rsidR="00A932E0" w:rsidRDefault="00A932E0" w:rsidP="002E49AC"/>
        </w:tc>
      </w:tr>
      <w:tr w:rsidR="00A932E0" w14:paraId="10E4FC41" w14:textId="77777777" w:rsidTr="002E49AC">
        <w:tc>
          <w:tcPr>
            <w:tcW w:w="3005" w:type="dxa"/>
          </w:tcPr>
          <w:p w14:paraId="35E75AD6" w14:textId="77777777" w:rsidR="00A932E0" w:rsidRDefault="00A932E0" w:rsidP="002E49AC">
            <w:r>
              <w:t>ADDR_ZIP</w:t>
            </w:r>
          </w:p>
        </w:tc>
        <w:tc>
          <w:tcPr>
            <w:tcW w:w="3005" w:type="dxa"/>
          </w:tcPr>
          <w:p w14:paraId="07949677" w14:textId="77777777" w:rsidR="00A932E0" w:rsidRDefault="00A932E0" w:rsidP="002E49AC">
            <w:r>
              <w:t>Varchar (20)</w:t>
            </w:r>
          </w:p>
        </w:tc>
        <w:tc>
          <w:tcPr>
            <w:tcW w:w="3006" w:type="dxa"/>
          </w:tcPr>
          <w:p w14:paraId="6A5D1B16" w14:textId="77777777" w:rsidR="00A932E0" w:rsidRDefault="00A932E0" w:rsidP="002E49AC"/>
        </w:tc>
      </w:tr>
      <w:tr w:rsidR="00A932E0" w14:paraId="17152D20" w14:textId="77777777" w:rsidTr="002E49AC">
        <w:tc>
          <w:tcPr>
            <w:tcW w:w="3005" w:type="dxa"/>
          </w:tcPr>
          <w:p w14:paraId="3BADF440" w14:textId="77777777" w:rsidR="00A932E0" w:rsidRDefault="00A932E0" w:rsidP="002E49AC">
            <w:r>
              <w:t>CONTACT_NUMBER</w:t>
            </w:r>
          </w:p>
        </w:tc>
        <w:tc>
          <w:tcPr>
            <w:tcW w:w="3005" w:type="dxa"/>
          </w:tcPr>
          <w:p w14:paraId="1B7FFC4A" w14:textId="77777777" w:rsidR="00A932E0" w:rsidRDefault="00A932E0" w:rsidP="002E49AC">
            <w:r>
              <w:t>Varchar (20)</w:t>
            </w:r>
          </w:p>
        </w:tc>
        <w:tc>
          <w:tcPr>
            <w:tcW w:w="3006" w:type="dxa"/>
          </w:tcPr>
          <w:p w14:paraId="17FE6FD6" w14:textId="77777777" w:rsidR="00A932E0" w:rsidRDefault="00A932E0" w:rsidP="002E49AC"/>
        </w:tc>
      </w:tr>
      <w:tr w:rsidR="00A932E0" w14:paraId="1196545F" w14:textId="77777777" w:rsidTr="002E49AC">
        <w:tc>
          <w:tcPr>
            <w:tcW w:w="3005" w:type="dxa"/>
          </w:tcPr>
          <w:p w14:paraId="2270E9F0" w14:textId="77777777" w:rsidR="00A932E0" w:rsidRDefault="00A932E0" w:rsidP="002E49AC">
            <w:r>
              <w:t>EMAIL</w:t>
            </w:r>
          </w:p>
        </w:tc>
        <w:tc>
          <w:tcPr>
            <w:tcW w:w="3005" w:type="dxa"/>
          </w:tcPr>
          <w:p w14:paraId="60CB5056" w14:textId="77777777" w:rsidR="00A932E0" w:rsidRDefault="00A932E0" w:rsidP="002E49AC">
            <w:r>
              <w:t>Varchar (50)</w:t>
            </w:r>
          </w:p>
        </w:tc>
        <w:tc>
          <w:tcPr>
            <w:tcW w:w="3006" w:type="dxa"/>
          </w:tcPr>
          <w:p w14:paraId="72D5DD43" w14:textId="77777777" w:rsidR="00A932E0" w:rsidRDefault="00A932E0" w:rsidP="002E49AC"/>
        </w:tc>
      </w:tr>
      <w:tr w:rsidR="00A932E0" w14:paraId="060D51A6" w14:textId="77777777" w:rsidTr="002E49AC">
        <w:tc>
          <w:tcPr>
            <w:tcW w:w="3005" w:type="dxa"/>
          </w:tcPr>
          <w:p w14:paraId="4F2F6BE5" w14:textId="77777777" w:rsidR="00A932E0" w:rsidRDefault="00A932E0" w:rsidP="002E49AC">
            <w:r>
              <w:t xml:space="preserve">Username </w:t>
            </w:r>
          </w:p>
        </w:tc>
        <w:tc>
          <w:tcPr>
            <w:tcW w:w="3005" w:type="dxa"/>
          </w:tcPr>
          <w:p w14:paraId="694B108C" w14:textId="77777777" w:rsidR="00A932E0" w:rsidRDefault="00A932E0" w:rsidP="002E49AC">
            <w:r>
              <w:t>Varchar (50)</w:t>
            </w:r>
          </w:p>
        </w:tc>
        <w:tc>
          <w:tcPr>
            <w:tcW w:w="3006" w:type="dxa"/>
          </w:tcPr>
          <w:p w14:paraId="7FC6BB53" w14:textId="77777777" w:rsidR="00A932E0" w:rsidRDefault="00A932E0" w:rsidP="002E49AC"/>
        </w:tc>
      </w:tr>
      <w:tr w:rsidR="00A932E0" w14:paraId="5682D077" w14:textId="77777777" w:rsidTr="002E49AC">
        <w:tc>
          <w:tcPr>
            <w:tcW w:w="3005" w:type="dxa"/>
          </w:tcPr>
          <w:p w14:paraId="4801EF66" w14:textId="77777777" w:rsidR="00A932E0" w:rsidRDefault="00A932E0" w:rsidP="002E49AC">
            <w:r>
              <w:t>PASSWORD</w:t>
            </w:r>
          </w:p>
        </w:tc>
        <w:tc>
          <w:tcPr>
            <w:tcW w:w="3005" w:type="dxa"/>
          </w:tcPr>
          <w:p w14:paraId="0D49E856" w14:textId="77777777" w:rsidR="00A932E0" w:rsidRDefault="00A932E0" w:rsidP="002E49AC">
            <w:r>
              <w:t>Varchar (100)</w:t>
            </w:r>
          </w:p>
        </w:tc>
        <w:tc>
          <w:tcPr>
            <w:tcW w:w="3006" w:type="dxa"/>
          </w:tcPr>
          <w:p w14:paraId="6762DB45" w14:textId="77777777" w:rsidR="00A932E0" w:rsidRDefault="00A932E0" w:rsidP="002E49AC"/>
        </w:tc>
      </w:tr>
      <w:tr w:rsidR="00A932E0" w14:paraId="4628FF65" w14:textId="77777777" w:rsidTr="002E49AC">
        <w:tc>
          <w:tcPr>
            <w:tcW w:w="3005" w:type="dxa"/>
          </w:tcPr>
          <w:p w14:paraId="73843C5F" w14:textId="77777777" w:rsidR="00A932E0" w:rsidRDefault="00A932E0" w:rsidP="002E49AC">
            <w:r>
              <w:t>Role_id</w:t>
            </w:r>
          </w:p>
        </w:tc>
        <w:tc>
          <w:tcPr>
            <w:tcW w:w="3005" w:type="dxa"/>
          </w:tcPr>
          <w:p w14:paraId="330CEBDE" w14:textId="77777777" w:rsidR="00A932E0" w:rsidRDefault="00A932E0" w:rsidP="002E49AC">
            <w:r>
              <w:t>Int(10)</w:t>
            </w:r>
          </w:p>
        </w:tc>
        <w:tc>
          <w:tcPr>
            <w:tcW w:w="3006" w:type="dxa"/>
          </w:tcPr>
          <w:p w14:paraId="11C17819" w14:textId="77777777" w:rsidR="00A932E0" w:rsidRDefault="00A932E0" w:rsidP="002E49AC"/>
        </w:tc>
      </w:tr>
      <w:tr w:rsidR="00A932E0" w14:paraId="10D81C77" w14:textId="77777777" w:rsidTr="002E49AC">
        <w:tc>
          <w:tcPr>
            <w:tcW w:w="3005" w:type="dxa"/>
          </w:tcPr>
          <w:p w14:paraId="2DDA94E4" w14:textId="77777777" w:rsidR="00A932E0" w:rsidRDefault="00A932E0" w:rsidP="002E49AC">
            <w:r>
              <w:t>Active</w:t>
            </w:r>
          </w:p>
        </w:tc>
        <w:tc>
          <w:tcPr>
            <w:tcW w:w="3005" w:type="dxa"/>
          </w:tcPr>
          <w:p w14:paraId="358EC871" w14:textId="77777777" w:rsidR="00A932E0" w:rsidRDefault="00A932E0" w:rsidP="002E49AC">
            <w:r>
              <w:t>Int(5)</w:t>
            </w:r>
          </w:p>
        </w:tc>
        <w:tc>
          <w:tcPr>
            <w:tcW w:w="3006" w:type="dxa"/>
          </w:tcPr>
          <w:p w14:paraId="41AC7A2E" w14:textId="77777777" w:rsidR="00A932E0" w:rsidRDefault="00A932E0" w:rsidP="002E49AC"/>
        </w:tc>
      </w:tr>
    </w:tbl>
    <w:p w14:paraId="4DC8CE55" w14:textId="77777777" w:rsidR="00A932E0" w:rsidRDefault="00A932E0" w:rsidP="00A932E0"/>
    <w:p w14:paraId="2BA06933" w14:textId="77777777" w:rsidR="00A932E0" w:rsidRDefault="00A932E0" w:rsidP="00A932E0">
      <w:pPr>
        <w:rPr>
          <w:b/>
        </w:rPr>
      </w:pPr>
      <w:r w:rsidRPr="000970B3">
        <w:rPr>
          <w:b/>
        </w:rPr>
        <w:t>TRAVEL_REQUEST</w:t>
      </w:r>
    </w:p>
    <w:tbl>
      <w:tblPr>
        <w:tblStyle w:val="TableGrid"/>
        <w:tblW w:w="0" w:type="auto"/>
        <w:tblLook w:val="04A0" w:firstRow="1" w:lastRow="0" w:firstColumn="1" w:lastColumn="0" w:noHBand="0" w:noVBand="1"/>
      </w:tblPr>
      <w:tblGrid>
        <w:gridCol w:w="3133"/>
        <w:gridCol w:w="2943"/>
        <w:gridCol w:w="2940"/>
      </w:tblGrid>
      <w:tr w:rsidR="00A932E0" w14:paraId="45838EA6" w14:textId="77777777" w:rsidTr="002E49AC">
        <w:tc>
          <w:tcPr>
            <w:tcW w:w="3133" w:type="dxa"/>
          </w:tcPr>
          <w:p w14:paraId="43F08698" w14:textId="77777777" w:rsidR="00A932E0" w:rsidRPr="00FB30F3" w:rsidRDefault="00A932E0" w:rsidP="002E49AC">
            <w:pPr>
              <w:rPr>
                <w:b/>
              </w:rPr>
            </w:pPr>
            <w:r w:rsidRPr="00FB30F3">
              <w:rPr>
                <w:b/>
              </w:rPr>
              <w:t>Column Name</w:t>
            </w:r>
          </w:p>
        </w:tc>
        <w:tc>
          <w:tcPr>
            <w:tcW w:w="2943" w:type="dxa"/>
          </w:tcPr>
          <w:p w14:paraId="7D68507A" w14:textId="77777777" w:rsidR="00A932E0" w:rsidRPr="00FB30F3" w:rsidRDefault="00A932E0" w:rsidP="002E49AC">
            <w:pPr>
              <w:rPr>
                <w:b/>
              </w:rPr>
            </w:pPr>
            <w:r w:rsidRPr="00FB30F3">
              <w:rPr>
                <w:b/>
              </w:rPr>
              <w:t>Datatype</w:t>
            </w:r>
          </w:p>
        </w:tc>
        <w:tc>
          <w:tcPr>
            <w:tcW w:w="2940" w:type="dxa"/>
          </w:tcPr>
          <w:p w14:paraId="25E461AA" w14:textId="77777777" w:rsidR="00A932E0" w:rsidRPr="00FB30F3" w:rsidRDefault="00A932E0" w:rsidP="002E49AC">
            <w:pPr>
              <w:rPr>
                <w:b/>
              </w:rPr>
            </w:pPr>
            <w:r w:rsidRPr="00FB30F3">
              <w:rPr>
                <w:b/>
              </w:rPr>
              <w:t>Remark</w:t>
            </w:r>
          </w:p>
        </w:tc>
      </w:tr>
      <w:tr w:rsidR="00A932E0" w14:paraId="5B350B03" w14:textId="77777777" w:rsidTr="002E49AC">
        <w:tc>
          <w:tcPr>
            <w:tcW w:w="3133" w:type="dxa"/>
          </w:tcPr>
          <w:p w14:paraId="6304529D" w14:textId="77777777" w:rsidR="00A932E0" w:rsidRDefault="00A932E0" w:rsidP="002E49AC">
            <w:r>
              <w:t>TRAVEL_REQUEST_ID</w:t>
            </w:r>
          </w:p>
        </w:tc>
        <w:tc>
          <w:tcPr>
            <w:tcW w:w="2943" w:type="dxa"/>
          </w:tcPr>
          <w:p w14:paraId="37E248D9" w14:textId="77777777" w:rsidR="00A932E0" w:rsidRPr="005C0709" w:rsidRDefault="00A932E0" w:rsidP="002E49AC">
            <w:r w:rsidRPr="005C0709">
              <w:t>Integer (20)</w:t>
            </w:r>
          </w:p>
        </w:tc>
        <w:tc>
          <w:tcPr>
            <w:tcW w:w="2940" w:type="dxa"/>
          </w:tcPr>
          <w:p w14:paraId="7F117150" w14:textId="3A3B02E2" w:rsidR="00A932E0" w:rsidRPr="00AA024B" w:rsidRDefault="00A932E0" w:rsidP="00E773D0">
            <w:r>
              <w:t>Primary Key</w:t>
            </w:r>
          </w:p>
        </w:tc>
      </w:tr>
      <w:tr w:rsidR="00A932E0" w14:paraId="7DD7C61A" w14:textId="77777777" w:rsidTr="002E49AC">
        <w:tc>
          <w:tcPr>
            <w:tcW w:w="3133" w:type="dxa"/>
          </w:tcPr>
          <w:p w14:paraId="1CF46329" w14:textId="77777777" w:rsidR="00A932E0" w:rsidRPr="000970B3" w:rsidRDefault="00A932E0" w:rsidP="002E49AC">
            <w:r>
              <w:t>USER_ID</w:t>
            </w:r>
          </w:p>
        </w:tc>
        <w:tc>
          <w:tcPr>
            <w:tcW w:w="2943" w:type="dxa"/>
          </w:tcPr>
          <w:p w14:paraId="668CD30A" w14:textId="77777777" w:rsidR="00A932E0" w:rsidRPr="005C0709" w:rsidRDefault="00A932E0" w:rsidP="002E49AC">
            <w:r w:rsidRPr="005C0709">
              <w:t>Integer (20)</w:t>
            </w:r>
          </w:p>
        </w:tc>
        <w:tc>
          <w:tcPr>
            <w:tcW w:w="2940" w:type="dxa"/>
          </w:tcPr>
          <w:p w14:paraId="43891AD9" w14:textId="77777777" w:rsidR="00A932E0" w:rsidRPr="00E27EFA" w:rsidRDefault="00A932E0" w:rsidP="002E49AC">
            <w:r w:rsidRPr="00E27EFA">
              <w:t>Foreign Key</w:t>
            </w:r>
          </w:p>
        </w:tc>
      </w:tr>
      <w:tr w:rsidR="00A932E0" w14:paraId="05AAA9FC" w14:textId="77777777" w:rsidTr="002E49AC">
        <w:tc>
          <w:tcPr>
            <w:tcW w:w="3133" w:type="dxa"/>
          </w:tcPr>
          <w:p w14:paraId="59D7DA64" w14:textId="77777777" w:rsidR="00A932E0" w:rsidRPr="000970B3" w:rsidRDefault="00A932E0" w:rsidP="002E49AC">
            <w:r>
              <w:t>START_POINT_X_COORDINATE</w:t>
            </w:r>
          </w:p>
        </w:tc>
        <w:tc>
          <w:tcPr>
            <w:tcW w:w="2943" w:type="dxa"/>
          </w:tcPr>
          <w:p w14:paraId="48E20D69" w14:textId="77777777" w:rsidR="00A932E0" w:rsidRPr="005C0709" w:rsidRDefault="00A932E0" w:rsidP="002E49AC">
            <w:r>
              <w:t>Varchar(20)</w:t>
            </w:r>
          </w:p>
        </w:tc>
        <w:tc>
          <w:tcPr>
            <w:tcW w:w="2940" w:type="dxa"/>
          </w:tcPr>
          <w:p w14:paraId="2329623E" w14:textId="1BA271C1" w:rsidR="00A932E0" w:rsidRDefault="00A932E0" w:rsidP="002E49AC">
            <w:pPr>
              <w:rPr>
                <w:b/>
              </w:rPr>
            </w:pPr>
          </w:p>
        </w:tc>
      </w:tr>
      <w:tr w:rsidR="00A932E0" w14:paraId="1A8F2F21" w14:textId="77777777" w:rsidTr="002E49AC">
        <w:tc>
          <w:tcPr>
            <w:tcW w:w="3133" w:type="dxa"/>
          </w:tcPr>
          <w:p w14:paraId="7F47EAA1" w14:textId="77777777" w:rsidR="00A932E0" w:rsidRDefault="00A932E0" w:rsidP="002E49AC">
            <w:pPr>
              <w:rPr>
                <w:b/>
              </w:rPr>
            </w:pPr>
            <w:r>
              <w:t>START_POINT_Y_COORDINATE</w:t>
            </w:r>
          </w:p>
        </w:tc>
        <w:tc>
          <w:tcPr>
            <w:tcW w:w="2943" w:type="dxa"/>
          </w:tcPr>
          <w:p w14:paraId="05012AA3" w14:textId="77777777" w:rsidR="00A932E0" w:rsidRDefault="00A932E0" w:rsidP="002E49AC">
            <w:pPr>
              <w:rPr>
                <w:b/>
              </w:rPr>
            </w:pPr>
            <w:r>
              <w:t>Varchar(20)</w:t>
            </w:r>
            <w:r w:rsidRPr="005C0709">
              <w:t xml:space="preserve"> </w:t>
            </w:r>
          </w:p>
        </w:tc>
        <w:tc>
          <w:tcPr>
            <w:tcW w:w="2940" w:type="dxa"/>
          </w:tcPr>
          <w:p w14:paraId="18CD6457" w14:textId="77777777" w:rsidR="00A932E0" w:rsidRDefault="00A932E0" w:rsidP="002E49AC">
            <w:pPr>
              <w:rPr>
                <w:b/>
              </w:rPr>
            </w:pPr>
          </w:p>
        </w:tc>
      </w:tr>
      <w:tr w:rsidR="00A932E0" w14:paraId="661225D0" w14:textId="77777777" w:rsidTr="002E49AC">
        <w:tc>
          <w:tcPr>
            <w:tcW w:w="3133" w:type="dxa"/>
          </w:tcPr>
          <w:p w14:paraId="020FD072" w14:textId="77777777" w:rsidR="00A932E0" w:rsidRPr="000970B3" w:rsidRDefault="00A932E0" w:rsidP="002E49AC">
            <w:r>
              <w:t>END_POINT_X_COORDINATE</w:t>
            </w:r>
          </w:p>
        </w:tc>
        <w:tc>
          <w:tcPr>
            <w:tcW w:w="2943" w:type="dxa"/>
          </w:tcPr>
          <w:p w14:paraId="33BC5585" w14:textId="77777777" w:rsidR="00A932E0" w:rsidRDefault="00A932E0" w:rsidP="002E49AC">
            <w:pPr>
              <w:rPr>
                <w:b/>
              </w:rPr>
            </w:pPr>
            <w:r>
              <w:t>Varchar(20)</w:t>
            </w:r>
          </w:p>
        </w:tc>
        <w:tc>
          <w:tcPr>
            <w:tcW w:w="2940" w:type="dxa"/>
          </w:tcPr>
          <w:p w14:paraId="5B299A52" w14:textId="77777777" w:rsidR="00A932E0" w:rsidRDefault="00A932E0" w:rsidP="002E49AC">
            <w:pPr>
              <w:rPr>
                <w:b/>
              </w:rPr>
            </w:pPr>
          </w:p>
        </w:tc>
      </w:tr>
      <w:tr w:rsidR="00A932E0" w14:paraId="702175D7" w14:textId="77777777" w:rsidTr="002E49AC">
        <w:tc>
          <w:tcPr>
            <w:tcW w:w="3133" w:type="dxa"/>
          </w:tcPr>
          <w:p w14:paraId="61417739" w14:textId="77777777" w:rsidR="00A932E0" w:rsidRPr="000970B3" w:rsidRDefault="00A932E0" w:rsidP="002E49AC">
            <w:r>
              <w:t>END_POINT_Y_COORDINATE</w:t>
            </w:r>
          </w:p>
        </w:tc>
        <w:tc>
          <w:tcPr>
            <w:tcW w:w="2943" w:type="dxa"/>
          </w:tcPr>
          <w:p w14:paraId="2787BDAB" w14:textId="77777777" w:rsidR="00A932E0" w:rsidRDefault="00A932E0" w:rsidP="002E49AC">
            <w:pPr>
              <w:rPr>
                <w:b/>
              </w:rPr>
            </w:pPr>
            <w:r>
              <w:t>Varchar(20)</w:t>
            </w:r>
          </w:p>
        </w:tc>
        <w:tc>
          <w:tcPr>
            <w:tcW w:w="2940" w:type="dxa"/>
          </w:tcPr>
          <w:p w14:paraId="1D841B8B" w14:textId="77777777" w:rsidR="00A932E0" w:rsidRDefault="00A932E0" w:rsidP="002E49AC">
            <w:pPr>
              <w:rPr>
                <w:b/>
              </w:rPr>
            </w:pPr>
          </w:p>
        </w:tc>
      </w:tr>
      <w:tr w:rsidR="00A932E0" w14:paraId="5091EECA" w14:textId="77777777" w:rsidTr="002E49AC">
        <w:tc>
          <w:tcPr>
            <w:tcW w:w="3133" w:type="dxa"/>
          </w:tcPr>
          <w:p w14:paraId="4EB2AAD9" w14:textId="77777777" w:rsidR="00A932E0" w:rsidRDefault="00A932E0" w:rsidP="002E49AC">
            <w:r>
              <w:t>REQUEST_TIMESTAMP</w:t>
            </w:r>
          </w:p>
        </w:tc>
        <w:tc>
          <w:tcPr>
            <w:tcW w:w="2943" w:type="dxa"/>
          </w:tcPr>
          <w:p w14:paraId="3751167B" w14:textId="77777777" w:rsidR="00A932E0" w:rsidRPr="00B37D3F" w:rsidRDefault="00A932E0" w:rsidP="002E49AC">
            <w:r>
              <w:t>Datetime</w:t>
            </w:r>
          </w:p>
        </w:tc>
        <w:tc>
          <w:tcPr>
            <w:tcW w:w="2940" w:type="dxa"/>
          </w:tcPr>
          <w:p w14:paraId="3CD849BF" w14:textId="77777777" w:rsidR="00A932E0" w:rsidRDefault="00A932E0" w:rsidP="002E49AC">
            <w:pPr>
              <w:rPr>
                <w:b/>
              </w:rPr>
            </w:pPr>
          </w:p>
        </w:tc>
      </w:tr>
      <w:tr w:rsidR="00A932E0" w14:paraId="23A0E430" w14:textId="77777777" w:rsidTr="002E49AC">
        <w:tc>
          <w:tcPr>
            <w:tcW w:w="3133" w:type="dxa"/>
          </w:tcPr>
          <w:p w14:paraId="0982A363" w14:textId="77777777" w:rsidR="00A932E0" w:rsidRDefault="00A932E0" w:rsidP="002E49AC">
            <w:r>
              <w:t>TRAVEL_DISTANCE_IN_MILES</w:t>
            </w:r>
          </w:p>
        </w:tc>
        <w:tc>
          <w:tcPr>
            <w:tcW w:w="2943" w:type="dxa"/>
          </w:tcPr>
          <w:p w14:paraId="73C2C4EF" w14:textId="77777777" w:rsidR="00A932E0" w:rsidRPr="001E40EB" w:rsidRDefault="00A932E0" w:rsidP="002E49AC">
            <w:r w:rsidRPr="001E40EB">
              <w:t>Integer</w:t>
            </w:r>
            <w:r>
              <w:t xml:space="preserve"> (10)</w:t>
            </w:r>
          </w:p>
        </w:tc>
        <w:tc>
          <w:tcPr>
            <w:tcW w:w="2940" w:type="dxa"/>
          </w:tcPr>
          <w:p w14:paraId="1209F8F7" w14:textId="77777777" w:rsidR="00A932E0" w:rsidRDefault="00A932E0" w:rsidP="002E49AC">
            <w:pPr>
              <w:rPr>
                <w:b/>
              </w:rPr>
            </w:pPr>
          </w:p>
        </w:tc>
      </w:tr>
      <w:tr w:rsidR="00A932E0" w14:paraId="230A3B29" w14:textId="77777777" w:rsidTr="002E49AC">
        <w:tc>
          <w:tcPr>
            <w:tcW w:w="3133" w:type="dxa"/>
          </w:tcPr>
          <w:p w14:paraId="6E5ED1B6" w14:textId="77777777" w:rsidR="00A932E0" w:rsidRDefault="00A932E0" w:rsidP="002E49AC">
            <w:r>
              <w:t>TRAVEL_MODE_SELECTED</w:t>
            </w:r>
          </w:p>
        </w:tc>
        <w:tc>
          <w:tcPr>
            <w:tcW w:w="2943" w:type="dxa"/>
          </w:tcPr>
          <w:p w14:paraId="46A02FDF" w14:textId="77777777" w:rsidR="00A932E0" w:rsidRPr="0014228E" w:rsidRDefault="00A932E0" w:rsidP="002E49AC">
            <w:r>
              <w:t>tinyint (3)</w:t>
            </w:r>
          </w:p>
        </w:tc>
        <w:tc>
          <w:tcPr>
            <w:tcW w:w="2940" w:type="dxa"/>
          </w:tcPr>
          <w:p w14:paraId="0A59687D" w14:textId="51756027" w:rsidR="00A932E0" w:rsidRDefault="00A932E0" w:rsidP="002E49AC">
            <w:pPr>
              <w:rPr>
                <w:b/>
              </w:rPr>
            </w:pPr>
          </w:p>
        </w:tc>
      </w:tr>
      <w:tr w:rsidR="00A932E0" w14:paraId="6770670D" w14:textId="77777777" w:rsidTr="002E49AC">
        <w:tc>
          <w:tcPr>
            <w:tcW w:w="3133" w:type="dxa"/>
          </w:tcPr>
          <w:p w14:paraId="5A8C4CC4" w14:textId="77777777" w:rsidR="00A932E0" w:rsidRDefault="00A932E0" w:rsidP="002E49AC">
            <w:r>
              <w:t>TRAVEL_DRIVE_SELECTED</w:t>
            </w:r>
          </w:p>
        </w:tc>
        <w:tc>
          <w:tcPr>
            <w:tcW w:w="2943" w:type="dxa"/>
          </w:tcPr>
          <w:p w14:paraId="5369CFDF" w14:textId="77777777" w:rsidR="00A932E0" w:rsidRPr="0014228E" w:rsidRDefault="00A932E0" w:rsidP="002E49AC">
            <w:r>
              <w:t>tinyint (3)</w:t>
            </w:r>
          </w:p>
        </w:tc>
        <w:tc>
          <w:tcPr>
            <w:tcW w:w="2940" w:type="dxa"/>
          </w:tcPr>
          <w:p w14:paraId="1D588198" w14:textId="24FF0AD8" w:rsidR="00A932E0" w:rsidRPr="00B65B73" w:rsidRDefault="00A932E0" w:rsidP="002E49AC"/>
        </w:tc>
      </w:tr>
      <w:tr w:rsidR="00A932E0" w14:paraId="1460FBAA" w14:textId="77777777" w:rsidTr="002E49AC">
        <w:tc>
          <w:tcPr>
            <w:tcW w:w="3133" w:type="dxa"/>
          </w:tcPr>
          <w:p w14:paraId="5E2E5ED3" w14:textId="77777777" w:rsidR="00A932E0" w:rsidRDefault="00A932E0" w:rsidP="002E49AC">
            <w:r>
              <w:t>TRAVEL_STATUS</w:t>
            </w:r>
          </w:p>
        </w:tc>
        <w:tc>
          <w:tcPr>
            <w:tcW w:w="2943" w:type="dxa"/>
          </w:tcPr>
          <w:p w14:paraId="33F89D38" w14:textId="77777777" w:rsidR="00A932E0" w:rsidRPr="0014228E" w:rsidRDefault="00A932E0" w:rsidP="002E49AC">
            <w:r w:rsidRPr="0014228E">
              <w:t>Varchar (20)</w:t>
            </w:r>
          </w:p>
        </w:tc>
        <w:tc>
          <w:tcPr>
            <w:tcW w:w="2940" w:type="dxa"/>
          </w:tcPr>
          <w:p w14:paraId="63B43BA4" w14:textId="77777777" w:rsidR="00A932E0" w:rsidRDefault="00A932E0" w:rsidP="002E49AC">
            <w:pPr>
              <w:rPr>
                <w:b/>
              </w:rPr>
            </w:pPr>
          </w:p>
        </w:tc>
      </w:tr>
      <w:tr w:rsidR="00A932E0" w14:paraId="52F61FEC" w14:textId="77777777" w:rsidTr="002E49AC">
        <w:tc>
          <w:tcPr>
            <w:tcW w:w="3133" w:type="dxa"/>
          </w:tcPr>
          <w:p w14:paraId="67A3709D" w14:textId="77777777" w:rsidR="00A932E0" w:rsidRDefault="00A932E0" w:rsidP="002E49AC">
            <w:r>
              <w:t>TRAVEL_DURATION</w:t>
            </w:r>
          </w:p>
        </w:tc>
        <w:tc>
          <w:tcPr>
            <w:tcW w:w="2943" w:type="dxa"/>
          </w:tcPr>
          <w:p w14:paraId="0424184C" w14:textId="77777777" w:rsidR="00A932E0" w:rsidRPr="0014228E" w:rsidRDefault="00A932E0" w:rsidP="002E49AC">
            <w:r>
              <w:t>Integer(20)</w:t>
            </w:r>
          </w:p>
        </w:tc>
        <w:tc>
          <w:tcPr>
            <w:tcW w:w="2940" w:type="dxa"/>
          </w:tcPr>
          <w:p w14:paraId="77C4C63E" w14:textId="77777777" w:rsidR="00A932E0" w:rsidRDefault="00A932E0" w:rsidP="002E49AC">
            <w:pPr>
              <w:rPr>
                <w:b/>
              </w:rPr>
            </w:pPr>
          </w:p>
        </w:tc>
      </w:tr>
      <w:tr w:rsidR="00A932E0" w14:paraId="3E74FD6A" w14:textId="77777777" w:rsidTr="002E49AC">
        <w:tc>
          <w:tcPr>
            <w:tcW w:w="3133" w:type="dxa"/>
          </w:tcPr>
          <w:p w14:paraId="4733940D" w14:textId="77777777" w:rsidR="00A932E0" w:rsidRDefault="00A932E0" w:rsidP="002E49AC">
            <w:r w:rsidRPr="00B918F9">
              <w:t>user_selected_drive</w:t>
            </w:r>
          </w:p>
        </w:tc>
        <w:tc>
          <w:tcPr>
            <w:tcW w:w="2943" w:type="dxa"/>
          </w:tcPr>
          <w:p w14:paraId="20C37F1B" w14:textId="77777777" w:rsidR="00A932E0" w:rsidRDefault="00A932E0" w:rsidP="002E49AC">
            <w:r>
              <w:t>Varchar(20)</w:t>
            </w:r>
          </w:p>
        </w:tc>
        <w:tc>
          <w:tcPr>
            <w:tcW w:w="2940" w:type="dxa"/>
          </w:tcPr>
          <w:p w14:paraId="06EFF41F" w14:textId="77777777" w:rsidR="00A932E0" w:rsidRDefault="00A932E0" w:rsidP="002E49AC">
            <w:pPr>
              <w:rPr>
                <w:b/>
              </w:rPr>
            </w:pPr>
          </w:p>
        </w:tc>
      </w:tr>
      <w:tr w:rsidR="00272026" w14:paraId="194E4252" w14:textId="77777777" w:rsidTr="002E49AC">
        <w:tc>
          <w:tcPr>
            <w:tcW w:w="3133" w:type="dxa"/>
          </w:tcPr>
          <w:p w14:paraId="292A8F2B" w14:textId="77777777" w:rsidR="00272026" w:rsidRPr="00B918F9" w:rsidRDefault="00272026" w:rsidP="002E49AC">
            <w:r>
              <w:t>Cost</w:t>
            </w:r>
          </w:p>
        </w:tc>
        <w:tc>
          <w:tcPr>
            <w:tcW w:w="2943" w:type="dxa"/>
          </w:tcPr>
          <w:p w14:paraId="60C33F48" w14:textId="77777777" w:rsidR="00272026" w:rsidRDefault="00272026" w:rsidP="002E49AC">
            <w:r>
              <w:t>Integer(10)</w:t>
            </w:r>
          </w:p>
        </w:tc>
        <w:tc>
          <w:tcPr>
            <w:tcW w:w="2940" w:type="dxa"/>
          </w:tcPr>
          <w:p w14:paraId="3D5FA51E" w14:textId="77777777" w:rsidR="00272026" w:rsidRDefault="00272026" w:rsidP="002E49AC">
            <w:pPr>
              <w:rPr>
                <w:b/>
              </w:rPr>
            </w:pPr>
          </w:p>
        </w:tc>
      </w:tr>
    </w:tbl>
    <w:p w14:paraId="6A531622" w14:textId="77777777" w:rsidR="00A932E0" w:rsidRDefault="00A932E0" w:rsidP="00A932E0">
      <w:pPr>
        <w:rPr>
          <w:b/>
        </w:rPr>
      </w:pPr>
    </w:p>
    <w:p w14:paraId="10850819" w14:textId="77777777" w:rsidR="00A932E0" w:rsidRDefault="00A932E0" w:rsidP="00A932E0">
      <w:pPr>
        <w:rPr>
          <w:b/>
        </w:rPr>
      </w:pPr>
      <w:r>
        <w:rPr>
          <w:b/>
        </w:rPr>
        <w:t>FUTURE_SCHEDULED_TRAVEL</w:t>
      </w:r>
    </w:p>
    <w:tbl>
      <w:tblPr>
        <w:tblStyle w:val="TableGrid"/>
        <w:tblW w:w="0" w:type="auto"/>
        <w:tblLook w:val="04A0" w:firstRow="1" w:lastRow="0" w:firstColumn="1" w:lastColumn="0" w:noHBand="0" w:noVBand="1"/>
      </w:tblPr>
      <w:tblGrid>
        <w:gridCol w:w="3795"/>
        <w:gridCol w:w="2800"/>
        <w:gridCol w:w="11"/>
        <w:gridCol w:w="2746"/>
      </w:tblGrid>
      <w:tr w:rsidR="00A932E0" w14:paraId="128C7C6A" w14:textId="77777777" w:rsidTr="002E49AC">
        <w:tc>
          <w:tcPr>
            <w:tcW w:w="3133" w:type="dxa"/>
          </w:tcPr>
          <w:p w14:paraId="5A945037" w14:textId="77777777" w:rsidR="00A932E0" w:rsidRPr="00FB30F3" w:rsidRDefault="00A932E0" w:rsidP="002E49AC">
            <w:pPr>
              <w:rPr>
                <w:b/>
              </w:rPr>
            </w:pPr>
            <w:r w:rsidRPr="00FB30F3">
              <w:rPr>
                <w:b/>
              </w:rPr>
              <w:t>Column Name</w:t>
            </w:r>
          </w:p>
        </w:tc>
        <w:tc>
          <w:tcPr>
            <w:tcW w:w="2943" w:type="dxa"/>
            <w:gridSpan w:val="2"/>
          </w:tcPr>
          <w:p w14:paraId="06D64379" w14:textId="77777777" w:rsidR="00A932E0" w:rsidRPr="00FB30F3" w:rsidRDefault="00A932E0" w:rsidP="002E49AC">
            <w:pPr>
              <w:rPr>
                <w:b/>
              </w:rPr>
            </w:pPr>
            <w:r w:rsidRPr="00FB30F3">
              <w:rPr>
                <w:b/>
              </w:rPr>
              <w:t>Datatype</w:t>
            </w:r>
          </w:p>
        </w:tc>
        <w:tc>
          <w:tcPr>
            <w:tcW w:w="2940" w:type="dxa"/>
          </w:tcPr>
          <w:p w14:paraId="64E7253D" w14:textId="77777777" w:rsidR="00A932E0" w:rsidRPr="00FB30F3" w:rsidRDefault="00A932E0" w:rsidP="002E49AC">
            <w:pPr>
              <w:rPr>
                <w:b/>
              </w:rPr>
            </w:pPr>
            <w:r w:rsidRPr="00FB30F3">
              <w:rPr>
                <w:b/>
              </w:rPr>
              <w:t>Remark</w:t>
            </w:r>
          </w:p>
        </w:tc>
      </w:tr>
      <w:tr w:rsidR="00A932E0" w14:paraId="481A84C0" w14:textId="77777777" w:rsidTr="002E49AC">
        <w:tc>
          <w:tcPr>
            <w:tcW w:w="3133" w:type="dxa"/>
          </w:tcPr>
          <w:p w14:paraId="328DAD86" w14:textId="77777777" w:rsidR="00A932E0" w:rsidRPr="0031598C" w:rsidRDefault="00A932E0" w:rsidP="002E49AC">
            <w:r w:rsidRPr="0031598C">
              <w:t>RECORD_ID</w:t>
            </w:r>
          </w:p>
        </w:tc>
        <w:tc>
          <w:tcPr>
            <w:tcW w:w="2943" w:type="dxa"/>
            <w:gridSpan w:val="2"/>
          </w:tcPr>
          <w:p w14:paraId="0046BE4F" w14:textId="77777777" w:rsidR="00A932E0" w:rsidRPr="0031598C" w:rsidRDefault="00A932E0" w:rsidP="002E49AC">
            <w:r>
              <w:t xml:space="preserve">Int(5) </w:t>
            </w:r>
            <w:r w:rsidRPr="0031598C">
              <w:t>Autoincrement</w:t>
            </w:r>
          </w:p>
        </w:tc>
        <w:tc>
          <w:tcPr>
            <w:tcW w:w="2940" w:type="dxa"/>
          </w:tcPr>
          <w:p w14:paraId="34FF7AE5" w14:textId="77777777" w:rsidR="00A932E0" w:rsidRPr="0031598C" w:rsidRDefault="00A932E0" w:rsidP="002E49AC">
            <w:r>
              <w:t>Primary Key</w:t>
            </w:r>
          </w:p>
        </w:tc>
      </w:tr>
      <w:tr w:rsidR="00A932E0" w14:paraId="2F35682B" w14:textId="77777777" w:rsidTr="002E49AC">
        <w:tc>
          <w:tcPr>
            <w:tcW w:w="3133" w:type="dxa"/>
          </w:tcPr>
          <w:p w14:paraId="3C638EA5" w14:textId="77777777" w:rsidR="00A932E0" w:rsidRPr="00765D3C" w:rsidRDefault="00A932E0" w:rsidP="002E49AC">
            <w:r w:rsidRPr="00765D3C">
              <w:t>USER_ID</w:t>
            </w:r>
          </w:p>
        </w:tc>
        <w:tc>
          <w:tcPr>
            <w:tcW w:w="2932" w:type="dxa"/>
          </w:tcPr>
          <w:p w14:paraId="52642210" w14:textId="77777777" w:rsidR="00A932E0" w:rsidRPr="007E4D0F" w:rsidRDefault="00A932E0" w:rsidP="002E49AC">
            <w:r w:rsidRPr="007E4D0F">
              <w:t>Integer (20)</w:t>
            </w:r>
          </w:p>
        </w:tc>
        <w:tc>
          <w:tcPr>
            <w:tcW w:w="2951" w:type="dxa"/>
            <w:gridSpan w:val="2"/>
          </w:tcPr>
          <w:p w14:paraId="667B9CA6" w14:textId="77777777" w:rsidR="00A932E0" w:rsidRPr="00E27EFA" w:rsidRDefault="00A932E0" w:rsidP="002E49AC">
            <w:r w:rsidRPr="00E27EFA">
              <w:t>Foreign Key</w:t>
            </w:r>
          </w:p>
        </w:tc>
      </w:tr>
      <w:tr w:rsidR="00A932E0" w14:paraId="291C4CDF" w14:textId="77777777" w:rsidTr="002E49AC">
        <w:tc>
          <w:tcPr>
            <w:tcW w:w="3133" w:type="dxa"/>
          </w:tcPr>
          <w:p w14:paraId="2EEA079F" w14:textId="77777777" w:rsidR="00A932E0" w:rsidRPr="000970B3" w:rsidRDefault="00A932E0" w:rsidP="002E49AC">
            <w:r>
              <w:t>START_POINT_X_COORDINATE</w:t>
            </w:r>
          </w:p>
        </w:tc>
        <w:tc>
          <w:tcPr>
            <w:tcW w:w="2932" w:type="dxa"/>
          </w:tcPr>
          <w:p w14:paraId="63333BF8" w14:textId="77777777" w:rsidR="00A932E0" w:rsidRDefault="00A932E0" w:rsidP="002E49AC">
            <w:pPr>
              <w:rPr>
                <w:b/>
              </w:rPr>
            </w:pPr>
            <w:r>
              <w:t>Varchar(20)</w:t>
            </w:r>
          </w:p>
        </w:tc>
        <w:tc>
          <w:tcPr>
            <w:tcW w:w="2951" w:type="dxa"/>
            <w:gridSpan w:val="2"/>
          </w:tcPr>
          <w:p w14:paraId="3F9097CC" w14:textId="77777777" w:rsidR="00A932E0" w:rsidRDefault="00A932E0" w:rsidP="002E49AC">
            <w:pPr>
              <w:rPr>
                <w:b/>
              </w:rPr>
            </w:pPr>
          </w:p>
        </w:tc>
      </w:tr>
      <w:tr w:rsidR="00A932E0" w14:paraId="3C78763C" w14:textId="77777777" w:rsidTr="002E49AC">
        <w:tc>
          <w:tcPr>
            <w:tcW w:w="3133" w:type="dxa"/>
          </w:tcPr>
          <w:p w14:paraId="3DBDBFBC" w14:textId="77777777" w:rsidR="00A932E0" w:rsidRDefault="00A932E0" w:rsidP="002E49AC">
            <w:pPr>
              <w:rPr>
                <w:b/>
              </w:rPr>
            </w:pPr>
            <w:r>
              <w:t>START_POINT_Y_COORDINATE</w:t>
            </w:r>
          </w:p>
        </w:tc>
        <w:tc>
          <w:tcPr>
            <w:tcW w:w="2932" w:type="dxa"/>
          </w:tcPr>
          <w:p w14:paraId="33715608" w14:textId="77777777" w:rsidR="00A932E0" w:rsidRDefault="00A932E0" w:rsidP="002E49AC">
            <w:pPr>
              <w:rPr>
                <w:b/>
              </w:rPr>
            </w:pPr>
            <w:r>
              <w:t>Varchar(20)</w:t>
            </w:r>
          </w:p>
        </w:tc>
        <w:tc>
          <w:tcPr>
            <w:tcW w:w="2951" w:type="dxa"/>
            <w:gridSpan w:val="2"/>
          </w:tcPr>
          <w:p w14:paraId="1DFE365E" w14:textId="77777777" w:rsidR="00A932E0" w:rsidRDefault="00A932E0" w:rsidP="002E49AC">
            <w:pPr>
              <w:rPr>
                <w:b/>
              </w:rPr>
            </w:pPr>
          </w:p>
        </w:tc>
      </w:tr>
      <w:tr w:rsidR="00A932E0" w14:paraId="40D65547" w14:textId="77777777" w:rsidTr="002E49AC">
        <w:tc>
          <w:tcPr>
            <w:tcW w:w="3133" w:type="dxa"/>
          </w:tcPr>
          <w:p w14:paraId="745CBD93" w14:textId="77777777" w:rsidR="00A932E0" w:rsidRPr="000970B3" w:rsidRDefault="00A932E0" w:rsidP="002E49AC">
            <w:r>
              <w:t>END_POINT_X_COORDINATE</w:t>
            </w:r>
          </w:p>
        </w:tc>
        <w:tc>
          <w:tcPr>
            <w:tcW w:w="2932" w:type="dxa"/>
          </w:tcPr>
          <w:p w14:paraId="24E1B22E" w14:textId="77777777" w:rsidR="00A932E0" w:rsidRDefault="00A932E0" w:rsidP="002E49AC">
            <w:pPr>
              <w:rPr>
                <w:b/>
              </w:rPr>
            </w:pPr>
            <w:r>
              <w:t>Varchar(20)</w:t>
            </w:r>
          </w:p>
        </w:tc>
        <w:tc>
          <w:tcPr>
            <w:tcW w:w="2951" w:type="dxa"/>
            <w:gridSpan w:val="2"/>
          </w:tcPr>
          <w:p w14:paraId="017D5945" w14:textId="77777777" w:rsidR="00A932E0" w:rsidRDefault="00A932E0" w:rsidP="002E49AC">
            <w:pPr>
              <w:rPr>
                <w:b/>
              </w:rPr>
            </w:pPr>
          </w:p>
        </w:tc>
      </w:tr>
      <w:tr w:rsidR="00A932E0" w14:paraId="6AAE23D7" w14:textId="77777777" w:rsidTr="002E49AC">
        <w:tc>
          <w:tcPr>
            <w:tcW w:w="3133" w:type="dxa"/>
          </w:tcPr>
          <w:p w14:paraId="79925AE2" w14:textId="77777777" w:rsidR="00A932E0" w:rsidRPr="000970B3" w:rsidRDefault="00A932E0" w:rsidP="002E49AC">
            <w:r>
              <w:t>END_POINT_X_COORDINATE</w:t>
            </w:r>
          </w:p>
        </w:tc>
        <w:tc>
          <w:tcPr>
            <w:tcW w:w="2932" w:type="dxa"/>
          </w:tcPr>
          <w:p w14:paraId="7EB59073" w14:textId="77777777" w:rsidR="00A932E0" w:rsidRDefault="00A932E0" w:rsidP="002E49AC">
            <w:pPr>
              <w:rPr>
                <w:b/>
              </w:rPr>
            </w:pPr>
            <w:r>
              <w:t>Varchar(20)</w:t>
            </w:r>
          </w:p>
        </w:tc>
        <w:tc>
          <w:tcPr>
            <w:tcW w:w="2951" w:type="dxa"/>
            <w:gridSpan w:val="2"/>
          </w:tcPr>
          <w:p w14:paraId="167391D4" w14:textId="77777777" w:rsidR="00A932E0" w:rsidRDefault="00A932E0" w:rsidP="002E49AC">
            <w:pPr>
              <w:rPr>
                <w:b/>
              </w:rPr>
            </w:pPr>
          </w:p>
        </w:tc>
      </w:tr>
      <w:tr w:rsidR="00A932E0" w14:paraId="76841A72" w14:textId="77777777" w:rsidTr="002E49AC">
        <w:tc>
          <w:tcPr>
            <w:tcW w:w="3133" w:type="dxa"/>
          </w:tcPr>
          <w:p w14:paraId="35A1E74B" w14:textId="77777777" w:rsidR="00A932E0" w:rsidRPr="00765D3C" w:rsidRDefault="00A932E0" w:rsidP="002E49AC">
            <w:r w:rsidRPr="00765D3C">
              <w:t>PRE_NOTIFICATION_TIME</w:t>
            </w:r>
            <w:r>
              <w:t>_IN_MINUTES</w:t>
            </w:r>
          </w:p>
        </w:tc>
        <w:tc>
          <w:tcPr>
            <w:tcW w:w="2932" w:type="dxa"/>
          </w:tcPr>
          <w:p w14:paraId="1F32E936" w14:textId="77777777" w:rsidR="00A932E0" w:rsidRPr="00D3559F" w:rsidRDefault="00A932E0" w:rsidP="002E49AC">
            <w:r w:rsidRPr="00D3559F">
              <w:t>Integer (20)</w:t>
            </w:r>
          </w:p>
        </w:tc>
        <w:tc>
          <w:tcPr>
            <w:tcW w:w="2951" w:type="dxa"/>
            <w:gridSpan w:val="2"/>
          </w:tcPr>
          <w:p w14:paraId="7F298299" w14:textId="77777777" w:rsidR="00A932E0" w:rsidRDefault="00A932E0" w:rsidP="002E49AC">
            <w:pPr>
              <w:rPr>
                <w:b/>
              </w:rPr>
            </w:pPr>
          </w:p>
        </w:tc>
      </w:tr>
      <w:tr w:rsidR="00A932E0" w14:paraId="1997A336" w14:textId="77777777" w:rsidTr="002E49AC">
        <w:tc>
          <w:tcPr>
            <w:tcW w:w="3133" w:type="dxa"/>
          </w:tcPr>
          <w:p w14:paraId="44F772C9" w14:textId="77777777" w:rsidR="00A932E0" w:rsidRPr="00765D3C" w:rsidRDefault="00A932E0" w:rsidP="002E49AC">
            <w:r>
              <w:lastRenderedPageBreak/>
              <w:t>DRIVE_ID</w:t>
            </w:r>
          </w:p>
        </w:tc>
        <w:tc>
          <w:tcPr>
            <w:tcW w:w="2932" w:type="dxa"/>
          </w:tcPr>
          <w:p w14:paraId="63FB6E19" w14:textId="77777777" w:rsidR="00A932E0" w:rsidRPr="00662DF0" w:rsidRDefault="00A932E0" w:rsidP="002E49AC">
            <w:r>
              <w:t>tinyint (3)</w:t>
            </w:r>
          </w:p>
        </w:tc>
        <w:tc>
          <w:tcPr>
            <w:tcW w:w="2951" w:type="dxa"/>
            <w:gridSpan w:val="2"/>
          </w:tcPr>
          <w:p w14:paraId="3FBB9032" w14:textId="08BF77AD" w:rsidR="00A932E0" w:rsidRDefault="00A932E0" w:rsidP="002E49AC">
            <w:pPr>
              <w:rPr>
                <w:b/>
              </w:rPr>
            </w:pPr>
          </w:p>
        </w:tc>
      </w:tr>
      <w:tr w:rsidR="00A932E0" w14:paraId="7A2706E5" w14:textId="77777777" w:rsidTr="002E49AC">
        <w:tc>
          <w:tcPr>
            <w:tcW w:w="3133" w:type="dxa"/>
          </w:tcPr>
          <w:p w14:paraId="695D084F" w14:textId="77777777" w:rsidR="00A932E0" w:rsidRDefault="00A932E0" w:rsidP="002E49AC">
            <w:r>
              <w:t>NOTIFICATION_TIME</w:t>
            </w:r>
          </w:p>
        </w:tc>
        <w:tc>
          <w:tcPr>
            <w:tcW w:w="2932" w:type="dxa"/>
          </w:tcPr>
          <w:p w14:paraId="3114B9A8" w14:textId="77777777" w:rsidR="00A932E0" w:rsidRDefault="00A932E0" w:rsidP="002E49AC">
            <w:r>
              <w:t>datetime</w:t>
            </w:r>
          </w:p>
        </w:tc>
        <w:tc>
          <w:tcPr>
            <w:tcW w:w="2951" w:type="dxa"/>
            <w:gridSpan w:val="2"/>
          </w:tcPr>
          <w:p w14:paraId="03233EA6" w14:textId="77777777" w:rsidR="00A932E0" w:rsidRDefault="00A932E0" w:rsidP="002E49AC"/>
        </w:tc>
      </w:tr>
      <w:tr w:rsidR="00A932E0" w14:paraId="19033852" w14:textId="77777777" w:rsidTr="002E49AC">
        <w:tc>
          <w:tcPr>
            <w:tcW w:w="3133" w:type="dxa"/>
          </w:tcPr>
          <w:p w14:paraId="46407FEC" w14:textId="77777777" w:rsidR="00A932E0" w:rsidRDefault="00A932E0" w:rsidP="002E49AC">
            <w:r w:rsidRPr="007B0248">
              <w:t>destination_reach_time</w:t>
            </w:r>
          </w:p>
        </w:tc>
        <w:tc>
          <w:tcPr>
            <w:tcW w:w="2932" w:type="dxa"/>
          </w:tcPr>
          <w:p w14:paraId="33784D89" w14:textId="77777777" w:rsidR="00A932E0" w:rsidRDefault="00A932E0" w:rsidP="002E49AC">
            <w:r>
              <w:t>datetime</w:t>
            </w:r>
          </w:p>
        </w:tc>
        <w:tc>
          <w:tcPr>
            <w:tcW w:w="2951" w:type="dxa"/>
            <w:gridSpan w:val="2"/>
          </w:tcPr>
          <w:p w14:paraId="29436194" w14:textId="77777777" w:rsidR="00A932E0" w:rsidRDefault="00A932E0" w:rsidP="002E49AC"/>
        </w:tc>
      </w:tr>
      <w:tr w:rsidR="00A932E0" w14:paraId="066FB5BB" w14:textId="77777777" w:rsidTr="002E49AC">
        <w:tc>
          <w:tcPr>
            <w:tcW w:w="3133" w:type="dxa"/>
          </w:tcPr>
          <w:p w14:paraId="2B945531" w14:textId="77777777" w:rsidR="00A932E0" w:rsidRPr="007B0248" w:rsidRDefault="00A932E0" w:rsidP="002E49AC">
            <w:r w:rsidRPr="007B0248">
              <w:t>traveltime_expected</w:t>
            </w:r>
          </w:p>
        </w:tc>
        <w:tc>
          <w:tcPr>
            <w:tcW w:w="2932" w:type="dxa"/>
          </w:tcPr>
          <w:p w14:paraId="74950380" w14:textId="77777777" w:rsidR="00A932E0" w:rsidRDefault="00A932E0" w:rsidP="002E49AC">
            <w:r>
              <w:t>Int (20)</w:t>
            </w:r>
          </w:p>
        </w:tc>
        <w:tc>
          <w:tcPr>
            <w:tcW w:w="2951" w:type="dxa"/>
            <w:gridSpan w:val="2"/>
          </w:tcPr>
          <w:p w14:paraId="13B44960" w14:textId="3A87EA94" w:rsidR="00A932E0" w:rsidRDefault="00A932E0" w:rsidP="002E49AC"/>
        </w:tc>
      </w:tr>
      <w:tr w:rsidR="00A932E0" w14:paraId="6E5B7B0F" w14:textId="77777777" w:rsidTr="002E49AC">
        <w:tc>
          <w:tcPr>
            <w:tcW w:w="3133" w:type="dxa"/>
          </w:tcPr>
          <w:p w14:paraId="069B6FD9" w14:textId="77777777" w:rsidR="00A932E0" w:rsidRPr="007B0248" w:rsidRDefault="00A932E0" w:rsidP="002E49AC">
            <w:r w:rsidRPr="00BF1D8D">
              <w:t>request_savetime</w:t>
            </w:r>
          </w:p>
        </w:tc>
        <w:tc>
          <w:tcPr>
            <w:tcW w:w="2932" w:type="dxa"/>
          </w:tcPr>
          <w:p w14:paraId="141E920E" w14:textId="77777777" w:rsidR="00A932E0" w:rsidRDefault="00A932E0" w:rsidP="002E49AC">
            <w:r>
              <w:t>datetime</w:t>
            </w:r>
          </w:p>
        </w:tc>
        <w:tc>
          <w:tcPr>
            <w:tcW w:w="2951" w:type="dxa"/>
            <w:gridSpan w:val="2"/>
          </w:tcPr>
          <w:p w14:paraId="73D5DBBB" w14:textId="77777777" w:rsidR="00A932E0" w:rsidRDefault="00A932E0" w:rsidP="002E49AC"/>
        </w:tc>
      </w:tr>
      <w:tr w:rsidR="00A932E0" w14:paraId="7EE81AF4" w14:textId="77777777" w:rsidTr="002E49AC">
        <w:tc>
          <w:tcPr>
            <w:tcW w:w="3133" w:type="dxa"/>
          </w:tcPr>
          <w:p w14:paraId="468CDE78" w14:textId="77777777" w:rsidR="00A932E0" w:rsidRPr="00BF1D8D" w:rsidRDefault="00A932E0" w:rsidP="002E49AC">
            <w:r>
              <w:t>Drive_selected</w:t>
            </w:r>
          </w:p>
        </w:tc>
        <w:tc>
          <w:tcPr>
            <w:tcW w:w="2932" w:type="dxa"/>
          </w:tcPr>
          <w:p w14:paraId="253F6A5A" w14:textId="77777777" w:rsidR="00A932E0" w:rsidRDefault="00A932E0" w:rsidP="002E49AC">
            <w:r>
              <w:t>Varchar(20)</w:t>
            </w:r>
          </w:p>
        </w:tc>
        <w:tc>
          <w:tcPr>
            <w:tcW w:w="2951" w:type="dxa"/>
            <w:gridSpan w:val="2"/>
          </w:tcPr>
          <w:p w14:paraId="0CDFC07C" w14:textId="77777777" w:rsidR="00A932E0" w:rsidRDefault="00A932E0" w:rsidP="002E49AC"/>
        </w:tc>
      </w:tr>
    </w:tbl>
    <w:p w14:paraId="295EEE8A" w14:textId="77777777" w:rsidR="00A932E0" w:rsidRDefault="00A932E0" w:rsidP="00A932E0">
      <w:pPr>
        <w:rPr>
          <w:b/>
        </w:rPr>
      </w:pPr>
    </w:p>
    <w:p w14:paraId="39F1ED30" w14:textId="77777777" w:rsidR="00A932E0" w:rsidRDefault="00A932E0" w:rsidP="00A932E0">
      <w:pPr>
        <w:rPr>
          <w:b/>
        </w:rPr>
      </w:pPr>
      <w:r>
        <w:rPr>
          <w:b/>
        </w:rPr>
        <w:t>USER_CLOUD_NOTIFICATION_ID</w:t>
      </w:r>
    </w:p>
    <w:tbl>
      <w:tblPr>
        <w:tblStyle w:val="TableGrid"/>
        <w:tblW w:w="0" w:type="auto"/>
        <w:tblLook w:val="04A0" w:firstRow="1" w:lastRow="0" w:firstColumn="1" w:lastColumn="0" w:noHBand="0" w:noVBand="1"/>
      </w:tblPr>
      <w:tblGrid>
        <w:gridCol w:w="3196"/>
        <w:gridCol w:w="2910"/>
        <w:gridCol w:w="2910"/>
      </w:tblGrid>
      <w:tr w:rsidR="00A932E0" w14:paraId="12F76355" w14:textId="77777777" w:rsidTr="002E49AC">
        <w:tc>
          <w:tcPr>
            <w:tcW w:w="3196" w:type="dxa"/>
          </w:tcPr>
          <w:p w14:paraId="1125281A" w14:textId="77777777" w:rsidR="00A932E0" w:rsidRPr="00C669CA" w:rsidRDefault="00A932E0" w:rsidP="002E49AC">
            <w:pPr>
              <w:rPr>
                <w:b/>
              </w:rPr>
            </w:pPr>
            <w:r w:rsidRPr="00C669CA">
              <w:rPr>
                <w:b/>
              </w:rPr>
              <w:t>Column Name</w:t>
            </w:r>
          </w:p>
        </w:tc>
        <w:tc>
          <w:tcPr>
            <w:tcW w:w="2910" w:type="dxa"/>
          </w:tcPr>
          <w:p w14:paraId="598022DE" w14:textId="77777777" w:rsidR="00A932E0" w:rsidRPr="00C669CA" w:rsidRDefault="00A932E0" w:rsidP="002E49AC">
            <w:pPr>
              <w:rPr>
                <w:b/>
              </w:rPr>
            </w:pPr>
            <w:r w:rsidRPr="00C669CA">
              <w:rPr>
                <w:b/>
              </w:rPr>
              <w:t>Datatype</w:t>
            </w:r>
          </w:p>
        </w:tc>
        <w:tc>
          <w:tcPr>
            <w:tcW w:w="2910" w:type="dxa"/>
          </w:tcPr>
          <w:p w14:paraId="23C68C0C" w14:textId="77777777" w:rsidR="00A932E0" w:rsidRPr="00C669CA" w:rsidRDefault="00A932E0" w:rsidP="002E49AC">
            <w:pPr>
              <w:rPr>
                <w:b/>
              </w:rPr>
            </w:pPr>
            <w:r w:rsidRPr="00C669CA">
              <w:rPr>
                <w:b/>
              </w:rPr>
              <w:t>Remark</w:t>
            </w:r>
          </w:p>
        </w:tc>
      </w:tr>
      <w:tr w:rsidR="00A932E0" w14:paraId="2ECD834F" w14:textId="77777777" w:rsidTr="002E49AC">
        <w:tc>
          <w:tcPr>
            <w:tcW w:w="3196" w:type="dxa"/>
          </w:tcPr>
          <w:p w14:paraId="37AA657B" w14:textId="77777777" w:rsidR="00A932E0" w:rsidRPr="00C669CA" w:rsidRDefault="00A932E0" w:rsidP="002E49AC">
            <w:r>
              <w:t>USER_ID</w:t>
            </w:r>
          </w:p>
        </w:tc>
        <w:tc>
          <w:tcPr>
            <w:tcW w:w="2910" w:type="dxa"/>
          </w:tcPr>
          <w:p w14:paraId="1F0402F7" w14:textId="77777777" w:rsidR="00A932E0" w:rsidRDefault="00A932E0" w:rsidP="002E49AC">
            <w:r>
              <w:t>Integer (5)</w:t>
            </w:r>
          </w:p>
        </w:tc>
        <w:tc>
          <w:tcPr>
            <w:tcW w:w="2910" w:type="dxa"/>
          </w:tcPr>
          <w:p w14:paraId="77F28B0E" w14:textId="77777777" w:rsidR="00A932E0" w:rsidRDefault="00A932E0" w:rsidP="002E49AC">
            <w:r>
              <w:t>Primary Key , Foreign Key</w:t>
            </w:r>
          </w:p>
        </w:tc>
      </w:tr>
      <w:tr w:rsidR="00A932E0" w14:paraId="701429FE" w14:textId="77777777" w:rsidTr="002E49AC">
        <w:tc>
          <w:tcPr>
            <w:tcW w:w="3196" w:type="dxa"/>
          </w:tcPr>
          <w:p w14:paraId="1D3344D8" w14:textId="77777777" w:rsidR="00A932E0" w:rsidRDefault="00A932E0" w:rsidP="002E49AC">
            <w:r>
              <w:t>GCM_REGISTERATION_ID</w:t>
            </w:r>
          </w:p>
        </w:tc>
        <w:tc>
          <w:tcPr>
            <w:tcW w:w="2910" w:type="dxa"/>
          </w:tcPr>
          <w:p w14:paraId="52E4CF76" w14:textId="77777777" w:rsidR="00A932E0" w:rsidRDefault="00A932E0" w:rsidP="002E49AC">
            <w:r>
              <w:t>Varchar (250)</w:t>
            </w:r>
          </w:p>
        </w:tc>
        <w:tc>
          <w:tcPr>
            <w:tcW w:w="2910" w:type="dxa"/>
          </w:tcPr>
          <w:p w14:paraId="2EF7B62A" w14:textId="77777777" w:rsidR="00A932E0" w:rsidRDefault="00A932E0" w:rsidP="002E49AC">
            <w:r>
              <w:t>Primary Key</w:t>
            </w:r>
          </w:p>
        </w:tc>
      </w:tr>
      <w:tr w:rsidR="00A932E0" w14:paraId="514ABA62" w14:textId="77777777" w:rsidTr="002E49AC">
        <w:tc>
          <w:tcPr>
            <w:tcW w:w="3196" w:type="dxa"/>
          </w:tcPr>
          <w:p w14:paraId="509BF314" w14:textId="77777777" w:rsidR="00A932E0" w:rsidRDefault="00A932E0" w:rsidP="002E49AC">
            <w:r>
              <w:t>ACTIVE</w:t>
            </w:r>
          </w:p>
        </w:tc>
        <w:tc>
          <w:tcPr>
            <w:tcW w:w="2910" w:type="dxa"/>
          </w:tcPr>
          <w:p w14:paraId="09C91F36" w14:textId="77777777" w:rsidR="00A932E0" w:rsidRDefault="00A932E0" w:rsidP="002E49AC">
            <w:r>
              <w:t>tinyint (3)</w:t>
            </w:r>
          </w:p>
        </w:tc>
        <w:tc>
          <w:tcPr>
            <w:tcW w:w="2910" w:type="dxa"/>
          </w:tcPr>
          <w:p w14:paraId="03BEFF09" w14:textId="77777777" w:rsidR="00A932E0" w:rsidRDefault="00A932E0" w:rsidP="002E49AC"/>
        </w:tc>
      </w:tr>
    </w:tbl>
    <w:p w14:paraId="3ADD31B2" w14:textId="77777777" w:rsidR="00A932E0" w:rsidRDefault="00A932E0" w:rsidP="00A932E0"/>
    <w:p w14:paraId="52C84950" w14:textId="77777777" w:rsidR="00A932E0" w:rsidRPr="0013219B" w:rsidRDefault="00A932E0" w:rsidP="00A932E0">
      <w:pPr>
        <w:rPr>
          <w:b/>
        </w:rPr>
      </w:pPr>
      <w:r w:rsidRPr="0013219B">
        <w:rPr>
          <w:b/>
        </w:rPr>
        <w:t>TRAVEL_DRIVE</w:t>
      </w:r>
    </w:p>
    <w:tbl>
      <w:tblPr>
        <w:tblStyle w:val="TableGrid"/>
        <w:tblW w:w="0" w:type="auto"/>
        <w:tblLook w:val="04A0" w:firstRow="1" w:lastRow="0" w:firstColumn="1" w:lastColumn="0" w:noHBand="0" w:noVBand="1"/>
      </w:tblPr>
      <w:tblGrid>
        <w:gridCol w:w="3196"/>
        <w:gridCol w:w="2910"/>
        <w:gridCol w:w="2910"/>
      </w:tblGrid>
      <w:tr w:rsidR="00A932E0" w14:paraId="12A6F7D5" w14:textId="77777777" w:rsidTr="002E49AC">
        <w:tc>
          <w:tcPr>
            <w:tcW w:w="3196" w:type="dxa"/>
          </w:tcPr>
          <w:p w14:paraId="68B15F1F" w14:textId="77777777" w:rsidR="00A932E0" w:rsidRPr="00C669CA" w:rsidRDefault="00A932E0" w:rsidP="002E49AC">
            <w:pPr>
              <w:rPr>
                <w:b/>
              </w:rPr>
            </w:pPr>
            <w:r w:rsidRPr="00C669CA">
              <w:rPr>
                <w:b/>
              </w:rPr>
              <w:t>Column Name</w:t>
            </w:r>
          </w:p>
        </w:tc>
        <w:tc>
          <w:tcPr>
            <w:tcW w:w="2910" w:type="dxa"/>
          </w:tcPr>
          <w:p w14:paraId="779B1907" w14:textId="77777777" w:rsidR="00A932E0" w:rsidRPr="00C669CA" w:rsidRDefault="00A932E0" w:rsidP="002E49AC">
            <w:pPr>
              <w:rPr>
                <w:b/>
              </w:rPr>
            </w:pPr>
            <w:r w:rsidRPr="00C669CA">
              <w:rPr>
                <w:b/>
              </w:rPr>
              <w:t>Datatype</w:t>
            </w:r>
          </w:p>
        </w:tc>
        <w:tc>
          <w:tcPr>
            <w:tcW w:w="2910" w:type="dxa"/>
          </w:tcPr>
          <w:p w14:paraId="141C098C" w14:textId="77777777" w:rsidR="00A932E0" w:rsidRPr="00C669CA" w:rsidRDefault="00A932E0" w:rsidP="002E49AC">
            <w:pPr>
              <w:rPr>
                <w:b/>
              </w:rPr>
            </w:pPr>
            <w:r w:rsidRPr="00C669CA">
              <w:rPr>
                <w:b/>
              </w:rPr>
              <w:t>Remark</w:t>
            </w:r>
          </w:p>
        </w:tc>
      </w:tr>
      <w:tr w:rsidR="00A932E0" w14:paraId="39FB0C0D" w14:textId="77777777" w:rsidTr="002E49AC">
        <w:tc>
          <w:tcPr>
            <w:tcW w:w="3196" w:type="dxa"/>
          </w:tcPr>
          <w:p w14:paraId="2A7E7428" w14:textId="77777777" w:rsidR="00A932E0" w:rsidRPr="00C41025" w:rsidRDefault="00A932E0" w:rsidP="002E49AC">
            <w:r w:rsidRPr="00C41025">
              <w:t>DRIVE_ID</w:t>
            </w:r>
          </w:p>
        </w:tc>
        <w:tc>
          <w:tcPr>
            <w:tcW w:w="2910" w:type="dxa"/>
          </w:tcPr>
          <w:p w14:paraId="503AEAD6" w14:textId="77777777" w:rsidR="00A932E0" w:rsidRPr="00C41025" w:rsidRDefault="00A932E0" w:rsidP="002E49AC">
            <w:r>
              <w:t>tinyint (3)</w:t>
            </w:r>
          </w:p>
        </w:tc>
        <w:tc>
          <w:tcPr>
            <w:tcW w:w="2910" w:type="dxa"/>
          </w:tcPr>
          <w:p w14:paraId="7F4FF871" w14:textId="77777777" w:rsidR="00A932E0" w:rsidRPr="00C41025" w:rsidRDefault="00A932E0" w:rsidP="002E49AC">
            <w:r>
              <w:t>Primary Key</w:t>
            </w:r>
          </w:p>
        </w:tc>
      </w:tr>
      <w:tr w:rsidR="00A932E0" w14:paraId="42584966" w14:textId="77777777" w:rsidTr="002E49AC">
        <w:tc>
          <w:tcPr>
            <w:tcW w:w="3196" w:type="dxa"/>
          </w:tcPr>
          <w:p w14:paraId="6F0A1215" w14:textId="77777777" w:rsidR="00A932E0" w:rsidRPr="00C669CA" w:rsidRDefault="00A932E0" w:rsidP="002E49AC">
            <w:r>
              <w:t>DRIVE_NAME</w:t>
            </w:r>
          </w:p>
        </w:tc>
        <w:tc>
          <w:tcPr>
            <w:tcW w:w="2910" w:type="dxa"/>
          </w:tcPr>
          <w:p w14:paraId="706494C8" w14:textId="77777777" w:rsidR="00A932E0" w:rsidRDefault="00A932E0" w:rsidP="002E49AC">
            <w:r>
              <w:t>Varchar (20)</w:t>
            </w:r>
          </w:p>
        </w:tc>
        <w:tc>
          <w:tcPr>
            <w:tcW w:w="2910" w:type="dxa"/>
          </w:tcPr>
          <w:p w14:paraId="5DAC9EE3" w14:textId="77777777" w:rsidR="00A932E0" w:rsidRDefault="00A932E0" w:rsidP="002E49AC">
            <w:r>
              <w:t>Unique</w:t>
            </w:r>
          </w:p>
        </w:tc>
      </w:tr>
    </w:tbl>
    <w:p w14:paraId="5E75E4AE" w14:textId="7FF2B180" w:rsidR="000F0802" w:rsidRDefault="000F0802"/>
    <w:p w14:paraId="6BD2CEE9" w14:textId="77777777" w:rsidR="00A932E0" w:rsidRPr="00505BB8" w:rsidRDefault="00A932E0" w:rsidP="00A932E0">
      <w:pPr>
        <w:rPr>
          <w:b/>
        </w:rPr>
      </w:pPr>
      <w:r w:rsidRPr="00505BB8">
        <w:rPr>
          <w:b/>
        </w:rPr>
        <w:t>TRAVEL_MODE</w:t>
      </w:r>
    </w:p>
    <w:tbl>
      <w:tblPr>
        <w:tblStyle w:val="TableGrid"/>
        <w:tblW w:w="0" w:type="auto"/>
        <w:tblLook w:val="04A0" w:firstRow="1" w:lastRow="0" w:firstColumn="1" w:lastColumn="0" w:noHBand="0" w:noVBand="1"/>
      </w:tblPr>
      <w:tblGrid>
        <w:gridCol w:w="3196"/>
        <w:gridCol w:w="2910"/>
        <w:gridCol w:w="2910"/>
      </w:tblGrid>
      <w:tr w:rsidR="00A932E0" w14:paraId="0BB23278" w14:textId="77777777" w:rsidTr="002E49AC">
        <w:tc>
          <w:tcPr>
            <w:tcW w:w="3196" w:type="dxa"/>
          </w:tcPr>
          <w:p w14:paraId="1158A979" w14:textId="77777777" w:rsidR="00A932E0" w:rsidRPr="00C669CA" w:rsidRDefault="00A932E0" w:rsidP="002E49AC">
            <w:pPr>
              <w:rPr>
                <w:b/>
              </w:rPr>
            </w:pPr>
            <w:r w:rsidRPr="00C669CA">
              <w:rPr>
                <w:b/>
              </w:rPr>
              <w:t>Column Name</w:t>
            </w:r>
          </w:p>
        </w:tc>
        <w:tc>
          <w:tcPr>
            <w:tcW w:w="2910" w:type="dxa"/>
          </w:tcPr>
          <w:p w14:paraId="116A3EEE" w14:textId="77777777" w:rsidR="00A932E0" w:rsidRPr="00C669CA" w:rsidRDefault="00A932E0" w:rsidP="002E49AC">
            <w:pPr>
              <w:rPr>
                <w:b/>
              </w:rPr>
            </w:pPr>
            <w:r w:rsidRPr="00C669CA">
              <w:rPr>
                <w:b/>
              </w:rPr>
              <w:t>Datatype</w:t>
            </w:r>
          </w:p>
        </w:tc>
        <w:tc>
          <w:tcPr>
            <w:tcW w:w="2910" w:type="dxa"/>
          </w:tcPr>
          <w:p w14:paraId="33FCFE3D" w14:textId="77777777" w:rsidR="00A932E0" w:rsidRPr="00C669CA" w:rsidRDefault="00A932E0" w:rsidP="002E49AC">
            <w:pPr>
              <w:rPr>
                <w:b/>
              </w:rPr>
            </w:pPr>
            <w:r w:rsidRPr="00C669CA">
              <w:rPr>
                <w:b/>
              </w:rPr>
              <w:t>Remark</w:t>
            </w:r>
          </w:p>
        </w:tc>
      </w:tr>
      <w:tr w:rsidR="00A932E0" w14:paraId="5734F65A" w14:textId="77777777" w:rsidTr="002E49AC">
        <w:tc>
          <w:tcPr>
            <w:tcW w:w="3196" w:type="dxa"/>
          </w:tcPr>
          <w:p w14:paraId="4E46E3EF" w14:textId="77777777" w:rsidR="00A932E0" w:rsidRPr="00CA48BC" w:rsidRDefault="00A932E0" w:rsidP="002E49AC">
            <w:r>
              <w:t>TRAVEL_MODE_ID</w:t>
            </w:r>
          </w:p>
        </w:tc>
        <w:tc>
          <w:tcPr>
            <w:tcW w:w="2910" w:type="dxa"/>
          </w:tcPr>
          <w:p w14:paraId="10A32676" w14:textId="77777777" w:rsidR="00A932E0" w:rsidRPr="00CA48BC" w:rsidRDefault="00A932E0" w:rsidP="002E49AC">
            <w:r>
              <w:t>tinyint (3)</w:t>
            </w:r>
          </w:p>
        </w:tc>
        <w:tc>
          <w:tcPr>
            <w:tcW w:w="2910" w:type="dxa"/>
          </w:tcPr>
          <w:p w14:paraId="5E074027" w14:textId="77777777" w:rsidR="00A932E0" w:rsidRPr="00CA48BC" w:rsidRDefault="00A932E0" w:rsidP="002E49AC">
            <w:r w:rsidRPr="00CA48BC">
              <w:t>Primary Key</w:t>
            </w:r>
          </w:p>
        </w:tc>
      </w:tr>
      <w:tr w:rsidR="00A932E0" w14:paraId="119D7BE3" w14:textId="77777777" w:rsidTr="002E49AC">
        <w:tc>
          <w:tcPr>
            <w:tcW w:w="3196" w:type="dxa"/>
          </w:tcPr>
          <w:p w14:paraId="25DBC0E6" w14:textId="77777777" w:rsidR="00A932E0" w:rsidRPr="00C41025" w:rsidRDefault="00A932E0" w:rsidP="002E49AC">
            <w:r>
              <w:t>TRAVEL_MODE_NAME</w:t>
            </w:r>
          </w:p>
        </w:tc>
        <w:tc>
          <w:tcPr>
            <w:tcW w:w="2910" w:type="dxa"/>
          </w:tcPr>
          <w:p w14:paraId="7A840819" w14:textId="77777777" w:rsidR="00A932E0" w:rsidRPr="00C41025" w:rsidRDefault="00A932E0" w:rsidP="002E49AC">
            <w:r>
              <w:t>Varchar (20)</w:t>
            </w:r>
          </w:p>
        </w:tc>
        <w:tc>
          <w:tcPr>
            <w:tcW w:w="2910" w:type="dxa"/>
          </w:tcPr>
          <w:p w14:paraId="3637B167" w14:textId="77777777" w:rsidR="00A932E0" w:rsidRPr="00C41025" w:rsidRDefault="00A932E0" w:rsidP="002E49AC">
            <w:r>
              <w:t>Unique</w:t>
            </w:r>
          </w:p>
        </w:tc>
      </w:tr>
    </w:tbl>
    <w:p w14:paraId="61A6612B" w14:textId="77777777" w:rsidR="00A932E0" w:rsidRDefault="00A932E0" w:rsidP="00593C68">
      <w:pPr>
        <w:rPr>
          <w:rFonts w:ascii="Times New Roman" w:hAnsi="Times New Roman" w:cs="Times New Roman"/>
          <w:b/>
          <w:sz w:val="24"/>
          <w:szCs w:val="24"/>
        </w:rPr>
      </w:pPr>
    </w:p>
    <w:p w14:paraId="46EAA72E" w14:textId="322E1EBA" w:rsidR="00C85073" w:rsidRDefault="00C85073" w:rsidP="00593C68">
      <w:pPr>
        <w:rPr>
          <w:rFonts w:ascii="Times New Roman" w:hAnsi="Times New Roman" w:cs="Times New Roman"/>
          <w:b/>
          <w:sz w:val="24"/>
          <w:szCs w:val="24"/>
        </w:rPr>
      </w:pPr>
    </w:p>
    <w:p w14:paraId="2E5D97EB" w14:textId="09321B75" w:rsidR="00D334C0" w:rsidRDefault="00C85073">
      <w:pPr>
        <w:rPr>
          <w:rFonts w:ascii="Times New Roman" w:hAnsi="Times New Roman" w:cs="Times New Roman"/>
          <w:b/>
          <w:sz w:val="24"/>
          <w:szCs w:val="24"/>
        </w:rPr>
      </w:pPr>
      <w:r>
        <w:rPr>
          <w:rFonts w:ascii="Times New Roman" w:hAnsi="Times New Roman" w:cs="Times New Roman"/>
          <w:b/>
          <w:sz w:val="24"/>
          <w:szCs w:val="24"/>
        </w:rPr>
        <w:br w:type="page"/>
      </w:r>
    </w:p>
    <w:p w14:paraId="6CE754FB" w14:textId="77777777" w:rsidR="00320E30" w:rsidRDefault="00320E30" w:rsidP="00320E30">
      <w:pPr>
        <w:rPr>
          <w:rFonts w:ascii="Times New Roman" w:hAnsi="Times New Roman" w:cs="Times New Roman"/>
          <w:b/>
          <w:sz w:val="24"/>
          <w:szCs w:val="24"/>
        </w:rPr>
      </w:pPr>
    </w:p>
    <w:p w14:paraId="7920761A" w14:textId="77777777" w:rsidR="00320E30" w:rsidRDefault="00320E30" w:rsidP="00320E30">
      <w:pPr>
        <w:rPr>
          <w:rFonts w:ascii="Times New Roman" w:hAnsi="Times New Roman" w:cs="Times New Roman"/>
          <w:b/>
          <w:sz w:val="24"/>
          <w:szCs w:val="24"/>
        </w:rPr>
      </w:pPr>
    </w:p>
    <w:p w14:paraId="32F35D69" w14:textId="77777777" w:rsidR="00320E30" w:rsidRDefault="00320E30" w:rsidP="00320E30">
      <w:pPr>
        <w:rPr>
          <w:rFonts w:ascii="Times New Roman" w:hAnsi="Times New Roman" w:cs="Times New Roman"/>
          <w:b/>
          <w:sz w:val="24"/>
          <w:szCs w:val="24"/>
        </w:rPr>
      </w:pPr>
    </w:p>
    <w:p w14:paraId="4A012D4D" w14:textId="77777777" w:rsidR="00320E30" w:rsidRDefault="00320E30" w:rsidP="00320E30">
      <w:pPr>
        <w:rPr>
          <w:rFonts w:ascii="Times New Roman" w:hAnsi="Times New Roman" w:cs="Times New Roman"/>
          <w:b/>
          <w:sz w:val="24"/>
          <w:szCs w:val="24"/>
        </w:rPr>
      </w:pPr>
    </w:p>
    <w:p w14:paraId="779C644F" w14:textId="77777777" w:rsidR="00320E30" w:rsidRDefault="00320E30" w:rsidP="00320E30">
      <w:pPr>
        <w:rPr>
          <w:rFonts w:ascii="Times New Roman" w:hAnsi="Times New Roman" w:cs="Times New Roman"/>
          <w:b/>
          <w:sz w:val="24"/>
          <w:szCs w:val="24"/>
        </w:rPr>
      </w:pPr>
    </w:p>
    <w:p w14:paraId="2CA2C1DD" w14:textId="77777777" w:rsidR="00320E30" w:rsidRDefault="00320E30" w:rsidP="00320E30">
      <w:pPr>
        <w:rPr>
          <w:rFonts w:ascii="Times New Roman" w:hAnsi="Times New Roman" w:cs="Times New Roman"/>
          <w:b/>
          <w:sz w:val="24"/>
          <w:szCs w:val="24"/>
        </w:rPr>
      </w:pPr>
    </w:p>
    <w:p w14:paraId="7AD1F2DA" w14:textId="77777777" w:rsidR="00320E30" w:rsidRDefault="00320E30" w:rsidP="00320E30">
      <w:pPr>
        <w:rPr>
          <w:rFonts w:ascii="Times New Roman" w:hAnsi="Times New Roman" w:cs="Times New Roman"/>
          <w:b/>
          <w:sz w:val="24"/>
          <w:szCs w:val="24"/>
        </w:rPr>
      </w:pPr>
    </w:p>
    <w:p w14:paraId="032313BF" w14:textId="77777777" w:rsidR="00320E30" w:rsidRDefault="00320E30" w:rsidP="00320E30">
      <w:pPr>
        <w:rPr>
          <w:rFonts w:ascii="Times New Roman" w:hAnsi="Times New Roman" w:cs="Times New Roman"/>
          <w:b/>
          <w:sz w:val="24"/>
          <w:szCs w:val="24"/>
        </w:rPr>
      </w:pPr>
    </w:p>
    <w:p w14:paraId="20806D91" w14:textId="77777777" w:rsidR="00320E30" w:rsidRDefault="00320E30" w:rsidP="00320E30">
      <w:pPr>
        <w:rPr>
          <w:rFonts w:ascii="Times New Roman" w:hAnsi="Times New Roman" w:cs="Times New Roman"/>
          <w:b/>
          <w:sz w:val="24"/>
          <w:szCs w:val="24"/>
        </w:rPr>
      </w:pPr>
    </w:p>
    <w:p w14:paraId="67DC5EE5" w14:textId="77777777" w:rsidR="00320E30" w:rsidRDefault="00320E30" w:rsidP="00320E30">
      <w:pPr>
        <w:rPr>
          <w:rFonts w:ascii="Times New Roman" w:hAnsi="Times New Roman" w:cs="Times New Roman"/>
          <w:b/>
          <w:sz w:val="24"/>
          <w:szCs w:val="24"/>
        </w:rPr>
      </w:pPr>
    </w:p>
    <w:p w14:paraId="3EB6F944" w14:textId="77777777" w:rsidR="00320E30" w:rsidRDefault="00320E30" w:rsidP="00320E30">
      <w:pPr>
        <w:rPr>
          <w:rFonts w:ascii="Times New Roman" w:hAnsi="Times New Roman" w:cs="Times New Roman"/>
          <w:b/>
          <w:sz w:val="24"/>
          <w:szCs w:val="24"/>
        </w:rPr>
      </w:pPr>
    </w:p>
    <w:p w14:paraId="0D6E42C2" w14:textId="77777777" w:rsidR="00320E30" w:rsidRDefault="00320E30" w:rsidP="00320E30">
      <w:pPr>
        <w:rPr>
          <w:rFonts w:ascii="Times New Roman" w:hAnsi="Times New Roman" w:cs="Times New Roman"/>
          <w:b/>
          <w:sz w:val="24"/>
          <w:szCs w:val="24"/>
        </w:rPr>
      </w:pPr>
    </w:p>
    <w:p w14:paraId="324B03DD" w14:textId="77777777" w:rsidR="00320E30" w:rsidRDefault="00320E30" w:rsidP="00320E30">
      <w:pPr>
        <w:rPr>
          <w:rFonts w:ascii="Times New Roman" w:hAnsi="Times New Roman" w:cs="Times New Roman"/>
          <w:b/>
          <w:sz w:val="24"/>
          <w:szCs w:val="24"/>
        </w:rPr>
      </w:pPr>
    </w:p>
    <w:p w14:paraId="0C5EEE62" w14:textId="77777777" w:rsidR="00320E30" w:rsidRDefault="00320E30" w:rsidP="00320E30">
      <w:pPr>
        <w:rPr>
          <w:rFonts w:ascii="Times New Roman" w:hAnsi="Times New Roman" w:cs="Times New Roman"/>
          <w:b/>
          <w:sz w:val="24"/>
          <w:szCs w:val="24"/>
        </w:rPr>
      </w:pPr>
    </w:p>
    <w:p w14:paraId="313C5CB2" w14:textId="77777777" w:rsidR="00320E30" w:rsidRDefault="00320E30" w:rsidP="00320E30">
      <w:pPr>
        <w:rPr>
          <w:rFonts w:ascii="Times New Roman" w:hAnsi="Times New Roman" w:cs="Times New Roman"/>
          <w:b/>
          <w:sz w:val="24"/>
          <w:szCs w:val="24"/>
        </w:rPr>
      </w:pPr>
    </w:p>
    <w:p w14:paraId="421164C4" w14:textId="77777777" w:rsidR="00320E30" w:rsidRDefault="00320E30" w:rsidP="00320E30">
      <w:pPr>
        <w:rPr>
          <w:rFonts w:ascii="Times New Roman" w:hAnsi="Times New Roman" w:cs="Times New Roman"/>
          <w:b/>
          <w:sz w:val="24"/>
          <w:szCs w:val="24"/>
        </w:rPr>
      </w:pPr>
    </w:p>
    <w:p w14:paraId="625409B4" w14:textId="344E7CAA" w:rsidR="00D334C0" w:rsidRDefault="00320E30" w:rsidP="00320E30">
      <w:pPr>
        <w:jc w:val="center"/>
        <w:rPr>
          <w:rFonts w:ascii="Times New Roman" w:hAnsi="Times New Roman" w:cs="Times New Roman"/>
          <w:b/>
          <w:sz w:val="24"/>
          <w:szCs w:val="24"/>
        </w:rPr>
      </w:pPr>
      <w:r>
        <w:rPr>
          <w:rFonts w:ascii="Times New Roman" w:hAnsi="Times New Roman" w:cs="Times New Roman"/>
          <w:b/>
          <w:sz w:val="24"/>
          <w:szCs w:val="24"/>
        </w:rPr>
        <w:t>REFERENCES</w:t>
      </w:r>
    </w:p>
    <w:p w14:paraId="37129CA3" w14:textId="77777777" w:rsidR="00320E30" w:rsidRDefault="00320E30">
      <w:pPr>
        <w:rPr>
          <w:rFonts w:ascii="Times New Roman" w:hAnsi="Times New Roman" w:cs="Times New Roman"/>
          <w:b/>
          <w:sz w:val="24"/>
          <w:szCs w:val="24"/>
        </w:rPr>
      </w:pPr>
      <w:r>
        <w:rPr>
          <w:rFonts w:ascii="Times New Roman" w:hAnsi="Times New Roman" w:cs="Times New Roman"/>
          <w:b/>
          <w:sz w:val="24"/>
          <w:szCs w:val="24"/>
        </w:rPr>
        <w:br w:type="page"/>
      </w:r>
    </w:p>
    <w:p w14:paraId="0026B8A6" w14:textId="7C612D45" w:rsidR="00C85073" w:rsidRDefault="00C85073" w:rsidP="00C85073">
      <w:pPr>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14:paraId="688655C0" w14:textId="5E51F66D" w:rsidR="00C85073" w:rsidRPr="00C51353" w:rsidRDefault="00C85073" w:rsidP="002C507B">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 xml:space="preserve">[1] </w:t>
      </w:r>
      <w:r w:rsidR="00AC7E11">
        <w:rPr>
          <w:rFonts w:ascii="Times New Roman" w:hAnsi="Times New Roman" w:cs="Times New Roman"/>
          <w:sz w:val="24"/>
          <w:szCs w:val="24"/>
        </w:rPr>
        <w:t xml:space="preserve">J.O. </w:t>
      </w:r>
      <w:r w:rsidRPr="00C51353">
        <w:rPr>
          <w:rFonts w:ascii="Times New Roman" w:hAnsi="Times New Roman" w:cs="Times New Roman"/>
          <w:color w:val="222222"/>
          <w:sz w:val="24"/>
          <w:szCs w:val="24"/>
          <w:shd w:val="clear" w:color="auto" w:fill="FFFFFF"/>
        </w:rPr>
        <w:t xml:space="preserve">Coplien, </w:t>
      </w:r>
      <w:r w:rsidR="00767FAC">
        <w:rPr>
          <w:rFonts w:ascii="Times New Roman" w:hAnsi="Times New Roman" w:cs="Times New Roman"/>
          <w:color w:val="222222"/>
          <w:sz w:val="24"/>
          <w:szCs w:val="24"/>
          <w:shd w:val="clear" w:color="auto" w:fill="FFFFFF"/>
        </w:rPr>
        <w:t>"Software D</w:t>
      </w:r>
      <w:r w:rsidRPr="00C51353">
        <w:rPr>
          <w:rFonts w:ascii="Times New Roman" w:hAnsi="Times New Roman" w:cs="Times New Roman"/>
          <w:color w:val="222222"/>
          <w:sz w:val="24"/>
          <w:szCs w:val="24"/>
          <w:shd w:val="clear" w:color="auto" w:fill="FFFFFF"/>
        </w:rPr>
        <w:t xml:space="preserve">esign </w:t>
      </w:r>
      <w:r w:rsidR="00767FAC">
        <w:rPr>
          <w:rFonts w:ascii="Times New Roman" w:hAnsi="Times New Roman" w:cs="Times New Roman"/>
          <w:color w:val="222222"/>
          <w:sz w:val="24"/>
          <w:szCs w:val="24"/>
          <w:shd w:val="clear" w:color="auto" w:fill="FFFFFF"/>
        </w:rPr>
        <w:t>P</w:t>
      </w:r>
      <w:r w:rsidR="002C507B">
        <w:rPr>
          <w:rFonts w:ascii="Times New Roman" w:hAnsi="Times New Roman" w:cs="Times New Roman"/>
          <w:color w:val="222222"/>
          <w:sz w:val="24"/>
          <w:szCs w:val="24"/>
          <w:shd w:val="clear" w:color="auto" w:fill="FFFFFF"/>
        </w:rPr>
        <w:t>atterns,</w:t>
      </w:r>
      <w:r w:rsidRPr="00C51353">
        <w:rPr>
          <w:rFonts w:ascii="Times New Roman" w:hAnsi="Times New Roman" w:cs="Times New Roman"/>
          <w:color w:val="222222"/>
          <w:sz w:val="24"/>
          <w:szCs w:val="24"/>
          <w:shd w:val="clear" w:color="auto" w:fill="FFFFFF"/>
        </w:rPr>
        <w:t>"</w:t>
      </w:r>
      <w:r w:rsidR="002C507B">
        <w:rPr>
          <w:rFonts w:ascii="Times New Roman" w:hAnsi="Times New Roman" w:cs="Times New Roman"/>
          <w:color w:val="222222"/>
          <w:sz w:val="24"/>
          <w:szCs w:val="24"/>
          <w:shd w:val="clear" w:color="auto" w:fill="FFFFFF"/>
        </w:rPr>
        <w:t xml:space="preserve"> </w:t>
      </w:r>
      <w:r w:rsidR="002C507B" w:rsidRPr="002C507B">
        <w:rPr>
          <w:rFonts w:ascii="Times New Roman" w:hAnsi="Times New Roman" w:cs="Times New Roman"/>
          <w:i/>
          <w:color w:val="222222"/>
          <w:sz w:val="24"/>
          <w:szCs w:val="24"/>
          <w:shd w:val="clear" w:color="auto" w:fill="FFFFFF"/>
        </w:rPr>
        <w:t>Encyclopedia of Computer Science</w:t>
      </w:r>
      <w:r w:rsidR="002C507B">
        <w:rPr>
          <w:rFonts w:ascii="Times New Roman" w:hAnsi="Times New Roman" w:cs="Times New Roman"/>
          <w:color w:val="222222"/>
          <w:sz w:val="24"/>
          <w:szCs w:val="24"/>
          <w:shd w:val="clear" w:color="auto" w:fill="FFFFFF"/>
        </w:rPr>
        <w:t>, Wiley, 2003,</w:t>
      </w:r>
      <w:r w:rsidRPr="00C51353">
        <w:rPr>
          <w:rFonts w:ascii="Times New Roman" w:hAnsi="Times New Roman" w:cs="Times New Roman"/>
          <w:color w:val="222222"/>
          <w:sz w:val="24"/>
          <w:szCs w:val="24"/>
          <w:shd w:val="clear" w:color="auto" w:fill="FFFFFF"/>
        </w:rPr>
        <w:t xml:space="preserve"> </w:t>
      </w:r>
      <w:r w:rsidR="002C507B">
        <w:rPr>
          <w:rFonts w:ascii="Times New Roman" w:hAnsi="Times New Roman" w:cs="Times New Roman"/>
          <w:color w:val="222222"/>
          <w:sz w:val="24"/>
          <w:szCs w:val="24"/>
          <w:shd w:val="clear" w:color="auto" w:fill="FFFFFF"/>
        </w:rPr>
        <w:t>pp.</w:t>
      </w:r>
      <w:r w:rsidRPr="00C51353">
        <w:rPr>
          <w:rFonts w:ascii="Times New Roman" w:hAnsi="Times New Roman" w:cs="Times New Roman"/>
          <w:color w:val="222222"/>
          <w:sz w:val="24"/>
          <w:szCs w:val="24"/>
          <w:shd w:val="clear" w:color="auto" w:fill="FFFFFF"/>
        </w:rPr>
        <w:t xml:space="preserve"> 1604-1606.</w:t>
      </w:r>
    </w:p>
    <w:p w14:paraId="04948F5B" w14:textId="31E5AF51"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 xml:space="preserve">[2] </w:t>
      </w:r>
      <w:r w:rsidR="003E7CFA" w:rsidRPr="00C51353">
        <w:rPr>
          <w:rFonts w:ascii="Times New Roman" w:hAnsi="Times New Roman" w:cs="Times New Roman"/>
          <w:sz w:val="24"/>
          <w:szCs w:val="24"/>
        </w:rPr>
        <w:t xml:space="preserve">S. R. </w:t>
      </w:r>
      <w:r w:rsidRPr="00C51353">
        <w:rPr>
          <w:rFonts w:ascii="Times New Roman" w:hAnsi="Times New Roman" w:cs="Times New Roman"/>
          <w:color w:val="222222"/>
          <w:sz w:val="24"/>
          <w:szCs w:val="24"/>
          <w:shd w:val="clear" w:color="auto" w:fill="FFFFFF"/>
        </w:rPr>
        <w:t>Kumar, R</w:t>
      </w:r>
      <w:r w:rsidR="003E7CFA"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Sharma, and K</w:t>
      </w:r>
      <w:r w:rsidR="003E7CFA" w:rsidRPr="00C51353">
        <w:rPr>
          <w:rFonts w:ascii="Times New Roman" w:hAnsi="Times New Roman" w:cs="Times New Roman"/>
          <w:color w:val="222222"/>
          <w:sz w:val="24"/>
          <w:szCs w:val="24"/>
          <w:shd w:val="clear" w:color="auto" w:fill="FFFFFF"/>
        </w:rPr>
        <w:t>.</w:t>
      </w:r>
      <w:r w:rsidR="00255E38" w:rsidRPr="00C51353">
        <w:rPr>
          <w:rFonts w:ascii="Times New Roman" w:hAnsi="Times New Roman" w:cs="Times New Roman"/>
          <w:color w:val="222222"/>
          <w:sz w:val="24"/>
          <w:szCs w:val="24"/>
          <w:shd w:val="clear" w:color="auto" w:fill="FFFFFF"/>
        </w:rPr>
        <w:t xml:space="preserve"> Gupta,</w:t>
      </w:r>
      <w:r w:rsidR="00AC7E11">
        <w:rPr>
          <w:rFonts w:ascii="Times New Roman" w:hAnsi="Times New Roman" w:cs="Times New Roman"/>
          <w:color w:val="222222"/>
          <w:sz w:val="24"/>
          <w:szCs w:val="24"/>
          <w:shd w:val="clear" w:color="auto" w:fill="FFFFFF"/>
        </w:rPr>
        <w:t xml:space="preserve"> "Strategies for W</w:t>
      </w:r>
      <w:r w:rsidRPr="00C51353">
        <w:rPr>
          <w:rFonts w:ascii="Times New Roman" w:hAnsi="Times New Roman" w:cs="Times New Roman"/>
          <w:color w:val="222222"/>
          <w:sz w:val="24"/>
          <w:szCs w:val="24"/>
          <w:shd w:val="clear" w:color="auto" w:fill="FFFFFF"/>
        </w:rPr>
        <w:t xml:space="preserve">eb </w:t>
      </w:r>
      <w:r w:rsidR="00AC7E11">
        <w:rPr>
          <w:rFonts w:ascii="Times New Roman" w:hAnsi="Times New Roman" w:cs="Times New Roman"/>
          <w:color w:val="222222"/>
          <w:sz w:val="24"/>
          <w:szCs w:val="24"/>
          <w:shd w:val="clear" w:color="auto" w:fill="FFFFFF"/>
        </w:rPr>
        <w:t>A</w:t>
      </w:r>
      <w:r w:rsidRPr="00C51353">
        <w:rPr>
          <w:rFonts w:ascii="Times New Roman" w:hAnsi="Times New Roman" w:cs="Times New Roman"/>
          <w:color w:val="222222"/>
          <w:sz w:val="24"/>
          <w:szCs w:val="24"/>
          <w:shd w:val="clear" w:color="auto" w:fill="FFFFFF"/>
        </w:rPr>
        <w:t>pplic</w:t>
      </w:r>
      <w:r w:rsidR="00AC7E11">
        <w:rPr>
          <w:rFonts w:ascii="Times New Roman" w:hAnsi="Times New Roman" w:cs="Times New Roman"/>
          <w:color w:val="222222"/>
          <w:sz w:val="24"/>
          <w:szCs w:val="24"/>
          <w:shd w:val="clear" w:color="auto" w:fill="FFFFFF"/>
        </w:rPr>
        <w:t>ation D</w:t>
      </w:r>
      <w:r w:rsidR="009E49E9" w:rsidRPr="00C51353">
        <w:rPr>
          <w:rFonts w:ascii="Times New Roman" w:hAnsi="Times New Roman" w:cs="Times New Roman"/>
          <w:color w:val="222222"/>
          <w:sz w:val="24"/>
          <w:szCs w:val="24"/>
          <w:shd w:val="clear" w:color="auto" w:fill="FFFFFF"/>
        </w:rPr>
        <w:t xml:space="preserve">evelopment </w:t>
      </w:r>
      <w:r w:rsidR="00454D71" w:rsidRPr="00C51353">
        <w:rPr>
          <w:rFonts w:ascii="Times New Roman" w:hAnsi="Times New Roman" w:cs="Times New Roman"/>
          <w:color w:val="222222"/>
          <w:sz w:val="24"/>
          <w:szCs w:val="24"/>
          <w:shd w:val="clear" w:color="auto" w:fill="FFFFFF"/>
        </w:rPr>
        <w:t xml:space="preserve">      </w:t>
      </w:r>
      <w:r w:rsidR="00AC7E11">
        <w:rPr>
          <w:rFonts w:ascii="Times New Roman" w:hAnsi="Times New Roman" w:cs="Times New Roman"/>
          <w:color w:val="222222"/>
          <w:sz w:val="24"/>
          <w:szCs w:val="24"/>
          <w:shd w:val="clear" w:color="auto" w:fill="FFFFFF"/>
        </w:rPr>
        <w:t>M</w:t>
      </w:r>
      <w:r w:rsidR="009E49E9" w:rsidRPr="00C51353">
        <w:rPr>
          <w:rFonts w:ascii="Times New Roman" w:hAnsi="Times New Roman" w:cs="Times New Roman"/>
          <w:color w:val="222222"/>
          <w:sz w:val="24"/>
          <w:szCs w:val="24"/>
          <w:shd w:val="clear" w:color="auto" w:fill="FFFFFF"/>
        </w:rPr>
        <w:t>ethodologies,</w:t>
      </w:r>
      <w:r w:rsidRPr="00C51353">
        <w:rPr>
          <w:rFonts w:ascii="Times New Roman" w:hAnsi="Times New Roman" w:cs="Times New Roman"/>
          <w:color w:val="222222"/>
          <w:sz w:val="24"/>
          <w:szCs w:val="24"/>
          <w:shd w:val="clear" w:color="auto" w:fill="FFFFFF"/>
        </w:rPr>
        <w:t>"</w:t>
      </w:r>
      <w:r w:rsidR="009E49E9" w:rsidRPr="00C51353">
        <w:rPr>
          <w:rFonts w:ascii="Times New Roman" w:hAnsi="Times New Roman" w:cs="Times New Roman"/>
          <w:color w:val="222222"/>
          <w:sz w:val="24"/>
          <w:szCs w:val="24"/>
          <w:shd w:val="clear" w:color="auto" w:fill="FFFFFF"/>
        </w:rPr>
        <w:t xml:space="preserve"> </w:t>
      </w:r>
      <w:r w:rsidR="009E49E9" w:rsidRPr="00C51353">
        <w:rPr>
          <w:rFonts w:ascii="Times New Roman" w:hAnsi="Times New Roman" w:cs="Times New Roman"/>
          <w:i/>
          <w:color w:val="222222"/>
          <w:sz w:val="24"/>
          <w:szCs w:val="24"/>
          <w:shd w:val="clear" w:color="auto" w:fill="FFFFFF"/>
        </w:rPr>
        <w:t>Proc.</w:t>
      </w:r>
      <w:r w:rsidR="009E49E9" w:rsidRPr="00C51353">
        <w:rPr>
          <w:rFonts w:ascii="Times New Roman" w:hAnsi="Times New Roman" w:cs="Times New Roman"/>
          <w:sz w:val="24"/>
          <w:szCs w:val="24"/>
        </w:rPr>
        <w:t xml:space="preserve"> </w:t>
      </w:r>
      <w:r w:rsidR="009E49E9" w:rsidRPr="00C51353">
        <w:rPr>
          <w:rFonts w:ascii="Times New Roman" w:hAnsi="Times New Roman" w:cs="Times New Roman"/>
          <w:i/>
          <w:color w:val="222222"/>
          <w:sz w:val="24"/>
          <w:szCs w:val="24"/>
          <w:shd w:val="clear" w:color="auto" w:fill="FFFFFF"/>
        </w:rPr>
        <w:t xml:space="preserve">Intl. Conf. on Computing, Communication and Automation </w:t>
      </w:r>
      <w:r w:rsidR="009E49E9" w:rsidRPr="00446837">
        <w:rPr>
          <w:rFonts w:ascii="Times New Roman" w:hAnsi="Times New Roman" w:cs="Times New Roman"/>
          <w:color w:val="222222"/>
          <w:sz w:val="24"/>
          <w:szCs w:val="24"/>
          <w:shd w:val="clear" w:color="auto" w:fill="FFFFFF"/>
        </w:rPr>
        <w:t>(ICCCA2016)</w:t>
      </w:r>
      <w:r w:rsidRPr="00C51353">
        <w:rPr>
          <w:rFonts w:ascii="Times New Roman" w:hAnsi="Times New Roman" w:cs="Times New Roman"/>
          <w:color w:val="222222"/>
          <w:sz w:val="24"/>
          <w:szCs w:val="24"/>
          <w:shd w:val="clear" w:color="auto" w:fill="FFFFFF"/>
        </w:rPr>
        <w:t xml:space="preserve">, </w:t>
      </w:r>
      <w:r w:rsidR="009E49E9" w:rsidRPr="00C51353">
        <w:rPr>
          <w:rFonts w:ascii="Times New Roman" w:hAnsi="Times New Roman" w:cs="Times New Roman"/>
          <w:color w:val="222222"/>
          <w:sz w:val="24"/>
          <w:szCs w:val="24"/>
          <w:shd w:val="clear" w:color="auto" w:fill="FFFFFF"/>
        </w:rPr>
        <w:t xml:space="preserve">2016, </w:t>
      </w:r>
      <w:r w:rsidRPr="00C51353">
        <w:rPr>
          <w:rFonts w:ascii="Times New Roman" w:hAnsi="Times New Roman" w:cs="Times New Roman"/>
          <w:color w:val="222222"/>
          <w:sz w:val="24"/>
          <w:szCs w:val="24"/>
          <w:shd w:val="clear" w:color="auto" w:fill="FFFFFF"/>
        </w:rPr>
        <w:t>pp. 160-165.</w:t>
      </w:r>
    </w:p>
    <w:p w14:paraId="524C4770" w14:textId="60CC4831"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[3]</w:t>
      </w:r>
      <w:r w:rsidRPr="00C51353">
        <w:rPr>
          <w:rFonts w:ascii="Times New Roman" w:hAnsi="Times New Roman" w:cs="Times New Roman"/>
          <w:color w:val="222222"/>
          <w:sz w:val="24"/>
          <w:szCs w:val="24"/>
          <w:shd w:val="clear" w:color="auto" w:fill="FFFFFF"/>
        </w:rPr>
        <w:t xml:space="preserve"> </w:t>
      </w:r>
      <w:r w:rsidR="00DD412F" w:rsidRPr="00C51353">
        <w:rPr>
          <w:rFonts w:ascii="Times New Roman" w:hAnsi="Times New Roman" w:cs="Times New Roman"/>
          <w:color w:val="222222"/>
          <w:sz w:val="24"/>
          <w:szCs w:val="24"/>
          <w:shd w:val="clear" w:color="auto" w:fill="FFFFFF"/>
        </w:rPr>
        <w:t>D. M. Selfa</w:t>
      </w:r>
      <w:r w:rsidRPr="00C51353">
        <w:rPr>
          <w:rFonts w:ascii="Times New Roman" w:hAnsi="Times New Roman" w:cs="Times New Roman"/>
          <w:color w:val="222222"/>
          <w:sz w:val="24"/>
          <w:szCs w:val="24"/>
          <w:shd w:val="clear" w:color="auto" w:fill="FFFFFF"/>
        </w:rPr>
        <w:t>, M</w:t>
      </w:r>
      <w:r w:rsidR="00DD412F"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C</w:t>
      </w:r>
      <w:r w:rsidR="00DD412F" w:rsidRPr="00C51353">
        <w:rPr>
          <w:rFonts w:ascii="Times New Roman" w:hAnsi="Times New Roman" w:cs="Times New Roman"/>
          <w:color w:val="222222"/>
          <w:sz w:val="24"/>
          <w:szCs w:val="24"/>
          <w:shd w:val="clear" w:color="auto" w:fill="FFFFFF"/>
        </w:rPr>
        <w:t>arrillo, and M. Del Rocio Boone,</w:t>
      </w:r>
      <w:r w:rsidRPr="00C51353">
        <w:rPr>
          <w:rFonts w:ascii="Times New Roman" w:hAnsi="Times New Roman" w:cs="Times New Roman"/>
          <w:color w:val="222222"/>
          <w:sz w:val="24"/>
          <w:szCs w:val="24"/>
          <w:shd w:val="clear" w:color="auto" w:fill="FFFFFF"/>
        </w:rPr>
        <w:t xml:space="preserve"> "A </w:t>
      </w:r>
      <w:r w:rsidR="00AC5B46">
        <w:rPr>
          <w:rFonts w:ascii="Times New Roman" w:hAnsi="Times New Roman" w:cs="Times New Roman"/>
          <w:color w:val="222222"/>
          <w:sz w:val="24"/>
          <w:szCs w:val="24"/>
          <w:shd w:val="clear" w:color="auto" w:fill="FFFFFF"/>
        </w:rPr>
        <w:t>D</w:t>
      </w:r>
      <w:r w:rsidRPr="00C51353">
        <w:rPr>
          <w:rFonts w:ascii="Times New Roman" w:hAnsi="Times New Roman" w:cs="Times New Roman"/>
          <w:color w:val="222222"/>
          <w:sz w:val="24"/>
          <w:szCs w:val="24"/>
          <w:shd w:val="clear" w:color="auto" w:fill="FFFFFF"/>
        </w:rPr>
        <w:t xml:space="preserve">atabase and </w:t>
      </w:r>
      <w:r w:rsidR="00AC5B46">
        <w:rPr>
          <w:rFonts w:ascii="Times New Roman" w:hAnsi="Times New Roman" w:cs="Times New Roman"/>
          <w:color w:val="222222"/>
          <w:sz w:val="24"/>
          <w:szCs w:val="24"/>
          <w:shd w:val="clear" w:color="auto" w:fill="FFFFFF"/>
        </w:rPr>
        <w:t>W</w:t>
      </w:r>
      <w:r w:rsidRPr="00C51353">
        <w:rPr>
          <w:rFonts w:ascii="Times New Roman" w:hAnsi="Times New Roman" w:cs="Times New Roman"/>
          <w:color w:val="222222"/>
          <w:sz w:val="24"/>
          <w:szCs w:val="24"/>
          <w:shd w:val="clear" w:color="auto" w:fill="FFFFFF"/>
        </w:rPr>
        <w:t xml:space="preserve">eb </w:t>
      </w:r>
      <w:r w:rsidR="00AC5B46">
        <w:rPr>
          <w:rFonts w:ascii="Times New Roman" w:hAnsi="Times New Roman" w:cs="Times New Roman"/>
          <w:color w:val="222222"/>
          <w:sz w:val="24"/>
          <w:szCs w:val="24"/>
          <w:shd w:val="clear" w:color="auto" w:fill="FFFFFF"/>
        </w:rPr>
        <w:t>A</w:t>
      </w:r>
      <w:r w:rsidRPr="00C51353">
        <w:rPr>
          <w:rFonts w:ascii="Times New Roman" w:hAnsi="Times New Roman" w:cs="Times New Roman"/>
          <w:color w:val="222222"/>
          <w:sz w:val="24"/>
          <w:szCs w:val="24"/>
          <w:shd w:val="clear" w:color="auto" w:fill="FFFFFF"/>
        </w:rPr>
        <w:t xml:space="preserve">pplication </w:t>
      </w:r>
      <w:r w:rsidR="00AC5B46">
        <w:rPr>
          <w:rFonts w:ascii="Times New Roman" w:hAnsi="Times New Roman" w:cs="Times New Roman"/>
          <w:color w:val="222222"/>
          <w:sz w:val="24"/>
          <w:szCs w:val="24"/>
          <w:shd w:val="clear" w:color="auto" w:fill="FFFFFF"/>
        </w:rPr>
        <w:t>B</w:t>
      </w:r>
      <w:r w:rsidR="00DD412F" w:rsidRPr="00C51353">
        <w:rPr>
          <w:rFonts w:ascii="Times New Roman" w:hAnsi="Times New Roman" w:cs="Times New Roman"/>
          <w:color w:val="222222"/>
          <w:sz w:val="24"/>
          <w:szCs w:val="24"/>
          <w:shd w:val="clear" w:color="auto" w:fill="FFFFFF"/>
        </w:rPr>
        <w:t xml:space="preserve">ased on </w:t>
      </w:r>
      <w:r w:rsidR="00AC5B46">
        <w:rPr>
          <w:rFonts w:ascii="Times New Roman" w:hAnsi="Times New Roman" w:cs="Times New Roman"/>
          <w:color w:val="222222"/>
          <w:sz w:val="24"/>
          <w:szCs w:val="24"/>
          <w:shd w:val="clear" w:color="auto" w:fill="FFFFFF"/>
        </w:rPr>
        <w:t>MVC</w:t>
      </w:r>
      <w:r w:rsidR="00DD412F" w:rsidRPr="00C51353">
        <w:rPr>
          <w:rFonts w:ascii="Times New Roman" w:hAnsi="Times New Roman" w:cs="Times New Roman"/>
          <w:color w:val="222222"/>
          <w:sz w:val="24"/>
          <w:szCs w:val="24"/>
          <w:shd w:val="clear" w:color="auto" w:fill="FFFFFF"/>
        </w:rPr>
        <w:t xml:space="preserve"> </w:t>
      </w:r>
      <w:r w:rsidR="00AC5B46">
        <w:rPr>
          <w:rFonts w:ascii="Times New Roman" w:hAnsi="Times New Roman" w:cs="Times New Roman"/>
          <w:color w:val="222222"/>
          <w:sz w:val="24"/>
          <w:szCs w:val="24"/>
          <w:shd w:val="clear" w:color="auto" w:fill="FFFFFF"/>
        </w:rPr>
        <w:t>A</w:t>
      </w:r>
      <w:r w:rsidR="00DD412F" w:rsidRPr="00C51353">
        <w:rPr>
          <w:rFonts w:ascii="Times New Roman" w:hAnsi="Times New Roman" w:cs="Times New Roman"/>
          <w:color w:val="222222"/>
          <w:sz w:val="24"/>
          <w:szCs w:val="24"/>
          <w:shd w:val="clear" w:color="auto" w:fill="FFFFFF"/>
        </w:rPr>
        <w:t>rchitecture,</w:t>
      </w:r>
      <w:r w:rsidRPr="00C51353">
        <w:rPr>
          <w:rFonts w:ascii="Times New Roman" w:hAnsi="Times New Roman" w:cs="Times New Roman"/>
          <w:color w:val="222222"/>
          <w:sz w:val="24"/>
          <w:szCs w:val="24"/>
          <w:shd w:val="clear" w:color="auto" w:fill="FFFFFF"/>
        </w:rPr>
        <w:t>"</w:t>
      </w:r>
      <w:r w:rsidR="00DD412F" w:rsidRPr="00C51353">
        <w:rPr>
          <w:rFonts w:ascii="Times New Roman" w:hAnsi="Times New Roman" w:cs="Times New Roman"/>
          <w:color w:val="222222"/>
          <w:sz w:val="24"/>
          <w:szCs w:val="24"/>
          <w:shd w:val="clear" w:color="auto" w:fill="FFFFFF"/>
        </w:rPr>
        <w:t xml:space="preserve"> </w:t>
      </w:r>
      <w:r w:rsidR="00DD412F" w:rsidRPr="00C51353">
        <w:rPr>
          <w:rFonts w:ascii="Times New Roman" w:hAnsi="Times New Roman" w:cs="Times New Roman"/>
          <w:i/>
          <w:color w:val="222222"/>
          <w:sz w:val="24"/>
          <w:szCs w:val="24"/>
          <w:shd w:val="clear" w:color="auto" w:fill="FFFFFF"/>
        </w:rPr>
        <w:t>Proc.</w:t>
      </w:r>
      <w:r w:rsidR="00DD412F" w:rsidRPr="00C51353">
        <w:rPr>
          <w:rFonts w:ascii="Times New Roman" w:hAnsi="Times New Roman" w:cs="Times New Roman"/>
          <w:sz w:val="24"/>
          <w:szCs w:val="24"/>
        </w:rPr>
        <w:t xml:space="preserve"> </w:t>
      </w:r>
      <w:r w:rsidR="003E3241" w:rsidRPr="00C51353">
        <w:rPr>
          <w:rFonts w:ascii="Times New Roman" w:hAnsi="Times New Roman" w:cs="Times New Roman"/>
          <w:i/>
          <w:sz w:val="24"/>
          <w:szCs w:val="24"/>
        </w:rPr>
        <w:t>16</w:t>
      </w:r>
      <w:r w:rsidR="003E3241" w:rsidRPr="00C51353">
        <w:rPr>
          <w:rFonts w:ascii="Times New Roman" w:hAnsi="Times New Roman" w:cs="Times New Roman"/>
          <w:i/>
          <w:sz w:val="24"/>
          <w:szCs w:val="24"/>
          <w:vertAlign w:val="superscript"/>
        </w:rPr>
        <w:t>th</w:t>
      </w:r>
      <w:r w:rsidR="003E3241" w:rsidRPr="00C51353">
        <w:rPr>
          <w:rFonts w:ascii="Times New Roman" w:hAnsi="Times New Roman" w:cs="Times New Roman"/>
          <w:sz w:val="24"/>
          <w:szCs w:val="24"/>
        </w:rPr>
        <w:t xml:space="preserve"> </w:t>
      </w:r>
      <w:r w:rsidR="00DD412F" w:rsidRPr="00C51353">
        <w:rPr>
          <w:rFonts w:ascii="Times New Roman" w:hAnsi="Times New Roman" w:cs="Times New Roman"/>
          <w:i/>
          <w:color w:val="222222"/>
          <w:sz w:val="24"/>
          <w:szCs w:val="24"/>
          <w:shd w:val="clear" w:color="auto" w:fill="FFFFFF"/>
        </w:rPr>
        <w:t>IEEE Intl</w:t>
      </w:r>
      <w:r w:rsidR="002461E5" w:rsidRPr="00C51353">
        <w:rPr>
          <w:rFonts w:ascii="Times New Roman" w:hAnsi="Times New Roman" w:cs="Times New Roman"/>
          <w:i/>
          <w:color w:val="222222"/>
          <w:sz w:val="24"/>
          <w:szCs w:val="24"/>
          <w:shd w:val="clear" w:color="auto" w:fill="FFFFFF"/>
        </w:rPr>
        <w:t>.</w:t>
      </w:r>
      <w:r w:rsidR="00DD412F" w:rsidRPr="00C51353">
        <w:rPr>
          <w:rFonts w:ascii="Times New Roman" w:hAnsi="Times New Roman" w:cs="Times New Roman"/>
          <w:i/>
          <w:color w:val="222222"/>
          <w:sz w:val="24"/>
          <w:szCs w:val="24"/>
          <w:shd w:val="clear" w:color="auto" w:fill="FFFFFF"/>
        </w:rPr>
        <w:t xml:space="preserve"> Conf</w:t>
      </w:r>
      <w:r w:rsidR="002461E5" w:rsidRPr="00C51353">
        <w:rPr>
          <w:rFonts w:ascii="Times New Roman" w:hAnsi="Times New Roman" w:cs="Times New Roman"/>
          <w:i/>
          <w:color w:val="222222"/>
          <w:sz w:val="24"/>
          <w:szCs w:val="24"/>
          <w:shd w:val="clear" w:color="auto" w:fill="FFFFFF"/>
        </w:rPr>
        <w:t>.</w:t>
      </w:r>
      <w:r w:rsidR="00DD412F" w:rsidRPr="00C51353">
        <w:rPr>
          <w:rFonts w:ascii="Times New Roman" w:hAnsi="Times New Roman" w:cs="Times New Roman"/>
          <w:i/>
          <w:color w:val="222222"/>
          <w:sz w:val="24"/>
          <w:szCs w:val="24"/>
          <w:shd w:val="clear" w:color="auto" w:fill="FFFFFF"/>
        </w:rPr>
        <w:t xml:space="preserve"> on Electronics, Communications and Computers</w:t>
      </w:r>
      <w:r w:rsidRPr="00C51353">
        <w:rPr>
          <w:rFonts w:ascii="Times New Roman" w:hAnsi="Times New Roman" w:cs="Times New Roman"/>
          <w:color w:val="222222"/>
          <w:sz w:val="24"/>
          <w:szCs w:val="24"/>
          <w:shd w:val="clear" w:color="auto" w:fill="FFFFFF"/>
        </w:rPr>
        <w:t>,</w:t>
      </w:r>
      <w:r w:rsidR="009B0A20" w:rsidRPr="00C51353">
        <w:rPr>
          <w:rFonts w:ascii="Times New Roman" w:hAnsi="Times New Roman" w:cs="Times New Roman"/>
          <w:color w:val="222222"/>
          <w:sz w:val="24"/>
          <w:szCs w:val="24"/>
          <w:shd w:val="clear" w:color="auto" w:fill="FFFFFF"/>
        </w:rPr>
        <w:t xml:space="preserve"> 2006,</w:t>
      </w:r>
      <w:r w:rsidRPr="00C51353">
        <w:rPr>
          <w:rFonts w:ascii="Times New Roman" w:hAnsi="Times New Roman" w:cs="Times New Roman"/>
          <w:color w:val="222222"/>
          <w:sz w:val="24"/>
          <w:szCs w:val="24"/>
          <w:shd w:val="clear" w:color="auto" w:fill="FFFFFF"/>
        </w:rPr>
        <w:t xml:space="preserve"> pp. 48-48.</w:t>
      </w:r>
    </w:p>
    <w:p w14:paraId="535D6210" w14:textId="4282F47E"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 xml:space="preserve">[4] </w:t>
      </w:r>
      <w:r w:rsidR="0061038F" w:rsidRPr="00C51353">
        <w:rPr>
          <w:rFonts w:ascii="Times New Roman" w:hAnsi="Times New Roman" w:cs="Times New Roman"/>
          <w:sz w:val="24"/>
          <w:szCs w:val="24"/>
        </w:rPr>
        <w:t xml:space="preserve">Y. </w:t>
      </w:r>
      <w:r w:rsidRPr="00C51353">
        <w:rPr>
          <w:rFonts w:ascii="Times New Roman" w:hAnsi="Times New Roman" w:cs="Times New Roman"/>
          <w:color w:val="222222"/>
          <w:sz w:val="24"/>
          <w:szCs w:val="24"/>
          <w:shd w:val="clear" w:color="auto" w:fill="FFFFFF"/>
        </w:rPr>
        <w:t>Ping, K</w:t>
      </w:r>
      <w:r w:rsidR="0061038F"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Kontogiannis, and T</w:t>
      </w:r>
      <w:r w:rsidR="0061038F" w:rsidRPr="00C51353">
        <w:rPr>
          <w:rFonts w:ascii="Times New Roman" w:hAnsi="Times New Roman" w:cs="Times New Roman"/>
          <w:color w:val="222222"/>
          <w:sz w:val="24"/>
          <w:szCs w:val="24"/>
          <w:shd w:val="clear" w:color="auto" w:fill="FFFFFF"/>
        </w:rPr>
        <w:t>. C. Lau,</w:t>
      </w:r>
      <w:r w:rsidRPr="00C51353">
        <w:rPr>
          <w:rFonts w:ascii="Times New Roman" w:hAnsi="Times New Roman" w:cs="Times New Roman"/>
          <w:color w:val="222222"/>
          <w:sz w:val="24"/>
          <w:szCs w:val="24"/>
          <w:shd w:val="clear" w:color="auto" w:fill="FFFFFF"/>
        </w:rPr>
        <w:t xml:space="preserve"> "Transforming </w:t>
      </w:r>
      <w:r w:rsidR="000F213A">
        <w:rPr>
          <w:rFonts w:ascii="Times New Roman" w:hAnsi="Times New Roman" w:cs="Times New Roman"/>
          <w:color w:val="222222"/>
          <w:sz w:val="24"/>
          <w:szCs w:val="24"/>
          <w:shd w:val="clear" w:color="auto" w:fill="FFFFFF"/>
        </w:rPr>
        <w:t>L</w:t>
      </w:r>
      <w:r w:rsidRPr="00C51353">
        <w:rPr>
          <w:rFonts w:ascii="Times New Roman" w:hAnsi="Times New Roman" w:cs="Times New Roman"/>
          <w:color w:val="222222"/>
          <w:sz w:val="24"/>
          <w:szCs w:val="24"/>
          <w:shd w:val="clear" w:color="auto" w:fill="FFFFFF"/>
        </w:rPr>
        <w:t>egacy Web applications to the MV</w:t>
      </w:r>
      <w:r w:rsidR="0061038F" w:rsidRPr="00C51353">
        <w:rPr>
          <w:rFonts w:ascii="Times New Roman" w:hAnsi="Times New Roman" w:cs="Times New Roman"/>
          <w:color w:val="222222"/>
          <w:sz w:val="24"/>
          <w:szCs w:val="24"/>
          <w:shd w:val="clear" w:color="auto" w:fill="FFFFFF"/>
        </w:rPr>
        <w:t xml:space="preserve">C </w:t>
      </w:r>
      <w:r w:rsidR="00CF0F3F">
        <w:rPr>
          <w:rFonts w:ascii="Times New Roman" w:hAnsi="Times New Roman" w:cs="Times New Roman"/>
          <w:color w:val="222222"/>
          <w:sz w:val="24"/>
          <w:szCs w:val="24"/>
          <w:shd w:val="clear" w:color="auto" w:fill="FFFFFF"/>
        </w:rPr>
        <w:t>A</w:t>
      </w:r>
      <w:r w:rsidR="0061038F" w:rsidRPr="00C51353">
        <w:rPr>
          <w:rFonts w:ascii="Times New Roman" w:hAnsi="Times New Roman" w:cs="Times New Roman"/>
          <w:color w:val="222222"/>
          <w:sz w:val="24"/>
          <w:szCs w:val="24"/>
          <w:shd w:val="clear" w:color="auto" w:fill="FFFFFF"/>
        </w:rPr>
        <w:t>rchitecture,</w:t>
      </w:r>
      <w:r w:rsidRPr="00C51353">
        <w:rPr>
          <w:rFonts w:ascii="Times New Roman" w:hAnsi="Times New Roman" w:cs="Times New Roman"/>
          <w:color w:val="222222"/>
          <w:sz w:val="24"/>
          <w:szCs w:val="24"/>
          <w:shd w:val="clear" w:color="auto" w:fill="FFFFFF"/>
        </w:rPr>
        <w:t xml:space="preserve">" </w:t>
      </w:r>
      <w:r w:rsidR="0061038F" w:rsidRPr="00C51353">
        <w:rPr>
          <w:rFonts w:ascii="Times New Roman" w:hAnsi="Times New Roman" w:cs="Times New Roman"/>
          <w:i/>
          <w:color w:val="222222"/>
          <w:sz w:val="24"/>
          <w:szCs w:val="24"/>
          <w:shd w:val="clear" w:color="auto" w:fill="FFFFFF"/>
        </w:rPr>
        <w:t>Proc.</w:t>
      </w:r>
      <w:r w:rsidR="0061038F" w:rsidRPr="00C51353">
        <w:rPr>
          <w:rFonts w:ascii="Times New Roman" w:hAnsi="Times New Roman" w:cs="Times New Roman"/>
          <w:color w:val="222222"/>
          <w:sz w:val="24"/>
          <w:szCs w:val="24"/>
          <w:shd w:val="clear" w:color="auto" w:fill="FFFFFF"/>
        </w:rPr>
        <w:t xml:space="preserve"> </w:t>
      </w:r>
      <w:r w:rsidR="00615AF8">
        <w:rPr>
          <w:rFonts w:ascii="Times New Roman" w:hAnsi="Times New Roman" w:cs="Times New Roman"/>
          <w:i/>
          <w:color w:val="222222"/>
          <w:sz w:val="24"/>
          <w:szCs w:val="24"/>
          <w:shd w:val="clear" w:color="auto" w:fill="FFFFFF"/>
        </w:rPr>
        <w:t>11th</w:t>
      </w:r>
      <w:r w:rsidR="00BC056E" w:rsidRPr="00C51353">
        <w:rPr>
          <w:rFonts w:ascii="Times New Roman" w:hAnsi="Times New Roman" w:cs="Times New Roman"/>
          <w:i/>
          <w:color w:val="222222"/>
          <w:sz w:val="24"/>
          <w:szCs w:val="24"/>
          <w:shd w:val="clear" w:color="auto" w:fill="FFFFFF"/>
        </w:rPr>
        <w:t xml:space="preserve"> Annual</w:t>
      </w:r>
      <w:r w:rsidR="00BC056E" w:rsidRPr="00C51353">
        <w:rPr>
          <w:rFonts w:ascii="Times New Roman" w:hAnsi="Times New Roman" w:cs="Times New Roman"/>
          <w:color w:val="222222"/>
          <w:sz w:val="24"/>
          <w:szCs w:val="24"/>
          <w:shd w:val="clear" w:color="auto" w:fill="FFFFFF"/>
        </w:rPr>
        <w:t xml:space="preserve"> </w:t>
      </w:r>
      <w:r w:rsidR="0061038F" w:rsidRPr="00C51353">
        <w:rPr>
          <w:rFonts w:ascii="Times New Roman" w:hAnsi="Times New Roman" w:cs="Times New Roman"/>
          <w:i/>
          <w:color w:val="222222"/>
          <w:sz w:val="24"/>
          <w:szCs w:val="24"/>
          <w:shd w:val="clear" w:color="auto" w:fill="FFFFFF"/>
        </w:rPr>
        <w:t>I</w:t>
      </w:r>
      <w:r w:rsidR="004F5C90" w:rsidRPr="00C51353">
        <w:rPr>
          <w:rFonts w:ascii="Times New Roman" w:hAnsi="Times New Roman" w:cs="Times New Roman"/>
          <w:i/>
          <w:color w:val="222222"/>
          <w:sz w:val="24"/>
          <w:szCs w:val="24"/>
          <w:shd w:val="clear" w:color="auto" w:fill="FFFFFF"/>
        </w:rPr>
        <w:t>nt</w:t>
      </w:r>
      <w:r w:rsidR="0061038F" w:rsidRPr="00C51353">
        <w:rPr>
          <w:rFonts w:ascii="Times New Roman" w:hAnsi="Times New Roman" w:cs="Times New Roman"/>
          <w:i/>
          <w:color w:val="222222"/>
          <w:sz w:val="24"/>
          <w:szCs w:val="24"/>
          <w:shd w:val="clear" w:color="auto" w:fill="FFFFFF"/>
        </w:rPr>
        <w:t>l</w:t>
      </w:r>
      <w:r w:rsidR="004F5C90" w:rsidRPr="00C51353">
        <w:rPr>
          <w:rFonts w:ascii="Times New Roman" w:hAnsi="Times New Roman" w:cs="Times New Roman"/>
          <w:i/>
          <w:color w:val="222222"/>
          <w:sz w:val="24"/>
          <w:szCs w:val="24"/>
          <w:shd w:val="clear" w:color="auto" w:fill="FFFFFF"/>
        </w:rPr>
        <w:t>.</w:t>
      </w:r>
      <w:r w:rsidR="0061038F" w:rsidRPr="00C51353">
        <w:rPr>
          <w:rFonts w:ascii="Times New Roman" w:hAnsi="Times New Roman" w:cs="Times New Roman"/>
          <w:i/>
          <w:color w:val="222222"/>
          <w:sz w:val="24"/>
          <w:szCs w:val="24"/>
          <w:shd w:val="clear" w:color="auto" w:fill="FFFFFF"/>
        </w:rPr>
        <w:t xml:space="preserve"> Workshop on Software Technology and Engineering Practice </w:t>
      </w:r>
      <w:r w:rsidR="0061038F" w:rsidRPr="007C5139">
        <w:rPr>
          <w:rFonts w:ascii="Times New Roman" w:hAnsi="Times New Roman" w:cs="Times New Roman"/>
          <w:color w:val="222222"/>
          <w:sz w:val="24"/>
          <w:szCs w:val="24"/>
          <w:shd w:val="clear" w:color="auto" w:fill="FFFFFF"/>
        </w:rPr>
        <w:t>(STEP’04)</w:t>
      </w:r>
      <w:r w:rsidRPr="00C51353">
        <w:rPr>
          <w:rFonts w:ascii="Times New Roman" w:hAnsi="Times New Roman" w:cs="Times New Roman"/>
          <w:color w:val="222222"/>
          <w:sz w:val="24"/>
          <w:szCs w:val="24"/>
          <w:shd w:val="clear" w:color="auto" w:fill="FFFFFF"/>
        </w:rPr>
        <w:t xml:space="preserve">, </w:t>
      </w:r>
      <w:r w:rsidR="0061038F" w:rsidRPr="00C51353">
        <w:rPr>
          <w:rFonts w:ascii="Times New Roman" w:hAnsi="Times New Roman" w:cs="Times New Roman"/>
          <w:color w:val="222222"/>
          <w:sz w:val="24"/>
          <w:szCs w:val="24"/>
          <w:shd w:val="clear" w:color="auto" w:fill="FFFFFF"/>
        </w:rPr>
        <w:t>2003, pp. 133-142.</w:t>
      </w:r>
    </w:p>
    <w:p w14:paraId="4087D981" w14:textId="0ABC6FB5" w:rsidR="00C85073" w:rsidRPr="00C51353" w:rsidRDefault="00C85073" w:rsidP="00162248">
      <w:pPr>
        <w:spacing w:line="240" w:lineRule="auto"/>
        <w:ind w:left="720" w:hanging="720"/>
        <w:rPr>
          <w:rFonts w:ascii="Times New Roman" w:hAnsi="Times New Roman" w:cs="Times New Roman"/>
          <w:i/>
          <w:color w:val="222222"/>
          <w:sz w:val="24"/>
          <w:szCs w:val="24"/>
          <w:shd w:val="clear" w:color="auto" w:fill="FFFFFF"/>
        </w:rPr>
      </w:pPr>
      <w:r w:rsidRPr="00C51353">
        <w:rPr>
          <w:rFonts w:ascii="Times New Roman" w:hAnsi="Times New Roman" w:cs="Times New Roman"/>
          <w:sz w:val="24"/>
          <w:szCs w:val="24"/>
        </w:rPr>
        <w:t xml:space="preserve">[5] </w:t>
      </w:r>
      <w:r w:rsidR="006E6EB0" w:rsidRPr="00C51353">
        <w:rPr>
          <w:rFonts w:ascii="Times New Roman" w:hAnsi="Times New Roman" w:cs="Times New Roman"/>
          <w:sz w:val="24"/>
          <w:szCs w:val="24"/>
        </w:rPr>
        <w:t xml:space="preserve">J. </w:t>
      </w:r>
      <w:r w:rsidRPr="00C51353">
        <w:rPr>
          <w:rFonts w:ascii="Times New Roman" w:hAnsi="Times New Roman" w:cs="Times New Roman"/>
          <w:color w:val="222222"/>
          <w:sz w:val="24"/>
          <w:szCs w:val="24"/>
          <w:shd w:val="clear" w:color="auto" w:fill="FFFFFF"/>
        </w:rPr>
        <w:t>Arthur, and S</w:t>
      </w:r>
      <w:r w:rsidR="006E6EB0" w:rsidRPr="00C51353">
        <w:rPr>
          <w:rFonts w:ascii="Times New Roman" w:hAnsi="Times New Roman" w:cs="Times New Roman"/>
          <w:color w:val="222222"/>
          <w:sz w:val="24"/>
          <w:szCs w:val="24"/>
          <w:shd w:val="clear" w:color="auto" w:fill="FFFFFF"/>
        </w:rPr>
        <w:t>. Azadegan,</w:t>
      </w:r>
      <w:r w:rsidR="00F03BF5">
        <w:rPr>
          <w:rFonts w:ascii="Times New Roman" w:hAnsi="Times New Roman" w:cs="Times New Roman"/>
          <w:color w:val="222222"/>
          <w:sz w:val="24"/>
          <w:szCs w:val="24"/>
          <w:shd w:val="clear" w:color="auto" w:fill="FFFFFF"/>
        </w:rPr>
        <w:t xml:space="preserve"> "Spring Framework for R</w:t>
      </w:r>
      <w:r w:rsidRPr="00C51353">
        <w:rPr>
          <w:rFonts w:ascii="Times New Roman" w:hAnsi="Times New Roman" w:cs="Times New Roman"/>
          <w:color w:val="222222"/>
          <w:sz w:val="24"/>
          <w:szCs w:val="24"/>
          <w:shd w:val="clear" w:color="auto" w:fill="FFFFFF"/>
        </w:rPr>
        <w:t xml:space="preserve">apid </w:t>
      </w:r>
      <w:r w:rsidR="00F03BF5">
        <w:rPr>
          <w:rFonts w:ascii="Times New Roman" w:hAnsi="Times New Roman" w:cs="Times New Roman"/>
          <w:color w:val="222222"/>
          <w:sz w:val="24"/>
          <w:szCs w:val="24"/>
          <w:shd w:val="clear" w:color="auto" w:fill="FFFFFF"/>
        </w:rPr>
        <w:t>O</w:t>
      </w:r>
      <w:r w:rsidRPr="00C51353">
        <w:rPr>
          <w:rFonts w:ascii="Times New Roman" w:hAnsi="Times New Roman" w:cs="Times New Roman"/>
          <w:color w:val="222222"/>
          <w:sz w:val="24"/>
          <w:szCs w:val="24"/>
          <w:shd w:val="clear" w:color="auto" w:fill="FFFFFF"/>
        </w:rPr>
        <w:t xml:space="preserve">pen </w:t>
      </w:r>
      <w:r w:rsidR="00F03BF5">
        <w:rPr>
          <w:rFonts w:ascii="Times New Roman" w:hAnsi="Times New Roman" w:cs="Times New Roman"/>
          <w:color w:val="222222"/>
          <w:sz w:val="24"/>
          <w:szCs w:val="24"/>
          <w:shd w:val="clear" w:color="auto" w:fill="FFFFFF"/>
        </w:rPr>
        <w:t>S</w:t>
      </w:r>
      <w:r w:rsidRPr="00C51353">
        <w:rPr>
          <w:rFonts w:ascii="Times New Roman" w:hAnsi="Times New Roman" w:cs="Times New Roman"/>
          <w:color w:val="222222"/>
          <w:sz w:val="24"/>
          <w:szCs w:val="24"/>
          <w:shd w:val="clear" w:color="auto" w:fill="FFFFFF"/>
        </w:rPr>
        <w:t xml:space="preserve">ource J2EE Web Application Development: A </w:t>
      </w:r>
      <w:r w:rsidR="00F03BF5">
        <w:rPr>
          <w:rFonts w:ascii="Times New Roman" w:hAnsi="Times New Roman" w:cs="Times New Roman"/>
          <w:color w:val="222222"/>
          <w:sz w:val="24"/>
          <w:szCs w:val="24"/>
          <w:shd w:val="clear" w:color="auto" w:fill="FFFFFF"/>
        </w:rPr>
        <w:t>C</w:t>
      </w:r>
      <w:r w:rsidRPr="00C51353">
        <w:rPr>
          <w:rFonts w:ascii="Times New Roman" w:hAnsi="Times New Roman" w:cs="Times New Roman"/>
          <w:color w:val="222222"/>
          <w:sz w:val="24"/>
          <w:szCs w:val="24"/>
          <w:shd w:val="clear" w:color="auto" w:fill="FFFFFF"/>
        </w:rPr>
        <w:t>a</w:t>
      </w:r>
      <w:r w:rsidR="005940A6">
        <w:rPr>
          <w:rFonts w:ascii="Times New Roman" w:hAnsi="Times New Roman" w:cs="Times New Roman"/>
          <w:color w:val="222222"/>
          <w:sz w:val="24"/>
          <w:szCs w:val="24"/>
          <w:shd w:val="clear" w:color="auto" w:fill="FFFFFF"/>
        </w:rPr>
        <w:t xml:space="preserve">se </w:t>
      </w:r>
      <w:r w:rsidR="00F03BF5">
        <w:rPr>
          <w:rFonts w:ascii="Times New Roman" w:hAnsi="Times New Roman" w:cs="Times New Roman"/>
          <w:color w:val="222222"/>
          <w:sz w:val="24"/>
          <w:szCs w:val="24"/>
          <w:shd w:val="clear" w:color="auto" w:fill="FFFFFF"/>
        </w:rPr>
        <w:t>S</w:t>
      </w:r>
      <w:r w:rsidR="005940A6">
        <w:rPr>
          <w:rFonts w:ascii="Times New Roman" w:hAnsi="Times New Roman" w:cs="Times New Roman"/>
          <w:color w:val="222222"/>
          <w:sz w:val="24"/>
          <w:szCs w:val="24"/>
          <w:shd w:val="clear" w:color="auto" w:fill="FFFFFF"/>
        </w:rPr>
        <w:t>tudy</w:t>
      </w:r>
      <w:r w:rsidR="007C076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w:t>
      </w:r>
      <w:r w:rsidR="006E6EB0" w:rsidRPr="00C51353">
        <w:rPr>
          <w:rFonts w:ascii="Times New Roman" w:hAnsi="Times New Roman" w:cs="Times New Roman"/>
          <w:i/>
          <w:color w:val="222222"/>
          <w:sz w:val="24"/>
          <w:szCs w:val="24"/>
          <w:shd w:val="clear" w:color="auto" w:fill="FFFFFF"/>
        </w:rPr>
        <w:t>Proc.</w:t>
      </w:r>
      <w:r w:rsidR="006E6EB0" w:rsidRPr="00C51353">
        <w:rPr>
          <w:rFonts w:ascii="Times New Roman" w:hAnsi="Times New Roman" w:cs="Times New Roman"/>
          <w:sz w:val="24"/>
          <w:szCs w:val="24"/>
        </w:rPr>
        <w:t xml:space="preserve"> </w:t>
      </w:r>
      <w:r w:rsidR="00FB619F">
        <w:rPr>
          <w:rFonts w:ascii="Times New Roman" w:hAnsi="Times New Roman" w:cs="Times New Roman"/>
          <w:i/>
          <w:color w:val="222222"/>
          <w:sz w:val="24"/>
          <w:szCs w:val="24"/>
          <w:shd w:val="clear" w:color="auto" w:fill="FFFFFF"/>
        </w:rPr>
        <w:t>6th</w:t>
      </w:r>
      <w:r w:rsidR="006E6EB0" w:rsidRPr="00C51353">
        <w:rPr>
          <w:rFonts w:ascii="Times New Roman" w:hAnsi="Times New Roman" w:cs="Times New Roman"/>
          <w:i/>
          <w:color w:val="222222"/>
          <w:sz w:val="24"/>
          <w:szCs w:val="24"/>
          <w:shd w:val="clear" w:color="auto" w:fill="FFFFFF"/>
        </w:rPr>
        <w:t xml:space="preserve"> Intl. Conf. on Software Engineering, Artificial Intelligence, Networking and Parallel/</w:t>
      </w:r>
      <w:r w:rsidR="00B30D4D" w:rsidRPr="00C51353">
        <w:rPr>
          <w:rFonts w:ascii="Times New Roman" w:hAnsi="Times New Roman" w:cs="Times New Roman"/>
          <w:i/>
          <w:color w:val="222222"/>
          <w:sz w:val="24"/>
          <w:szCs w:val="24"/>
          <w:shd w:val="clear" w:color="auto" w:fill="FFFFFF"/>
        </w:rPr>
        <w:t xml:space="preserve">Distributed Computing and First </w:t>
      </w:r>
      <w:r w:rsidR="006E6EB0" w:rsidRPr="00C51353">
        <w:rPr>
          <w:rFonts w:ascii="Times New Roman" w:hAnsi="Times New Roman" w:cs="Times New Roman"/>
          <w:i/>
          <w:color w:val="222222"/>
          <w:sz w:val="24"/>
          <w:szCs w:val="24"/>
          <w:shd w:val="clear" w:color="auto" w:fill="FFFFFF"/>
        </w:rPr>
        <w:t xml:space="preserve">ACIS International Workshop on Self-Assembling Wireless Networks </w:t>
      </w:r>
      <w:r w:rsidR="006E6EB0" w:rsidRPr="002F3D69">
        <w:rPr>
          <w:rFonts w:ascii="Times New Roman" w:hAnsi="Times New Roman" w:cs="Times New Roman"/>
          <w:color w:val="222222"/>
          <w:sz w:val="24"/>
          <w:szCs w:val="24"/>
          <w:shd w:val="clear" w:color="auto" w:fill="FFFFFF"/>
        </w:rPr>
        <w:t>(SNPD/SAWN’05)</w:t>
      </w:r>
      <w:r w:rsidR="00654FAD" w:rsidRPr="00C51353">
        <w:rPr>
          <w:rFonts w:ascii="Times New Roman" w:hAnsi="Times New Roman" w:cs="Times New Roman"/>
          <w:i/>
          <w:iCs/>
          <w:color w:val="222222"/>
          <w:sz w:val="24"/>
          <w:szCs w:val="24"/>
          <w:shd w:val="clear" w:color="auto" w:fill="FFFFFF"/>
        </w:rPr>
        <w:t>,</w:t>
      </w:r>
      <w:r w:rsidRPr="00C51353">
        <w:rPr>
          <w:rFonts w:ascii="Times New Roman" w:hAnsi="Times New Roman" w:cs="Times New Roman"/>
          <w:i/>
          <w:iCs/>
          <w:color w:val="222222"/>
          <w:sz w:val="24"/>
          <w:szCs w:val="24"/>
          <w:shd w:val="clear" w:color="auto" w:fill="FFFFFF"/>
        </w:rPr>
        <w:t xml:space="preserve"> </w:t>
      </w:r>
      <w:r w:rsidR="00654FAD" w:rsidRPr="00C51353">
        <w:rPr>
          <w:rFonts w:ascii="Times New Roman" w:hAnsi="Times New Roman" w:cs="Times New Roman"/>
          <w:iCs/>
          <w:color w:val="222222"/>
          <w:sz w:val="24"/>
          <w:szCs w:val="24"/>
          <w:shd w:val="clear" w:color="auto" w:fill="FFFFFF"/>
        </w:rPr>
        <w:t>2005</w:t>
      </w:r>
      <w:r w:rsidR="00654FAD" w:rsidRPr="00C51353">
        <w:rPr>
          <w:rFonts w:ascii="Times New Roman" w:hAnsi="Times New Roman" w:cs="Times New Roman"/>
          <w:color w:val="222222"/>
          <w:sz w:val="24"/>
          <w:szCs w:val="24"/>
          <w:shd w:val="clear" w:color="auto" w:fill="FFFFFF"/>
        </w:rPr>
        <w:t>, pp. 90-95</w:t>
      </w:r>
      <w:r w:rsidRPr="00C51353">
        <w:rPr>
          <w:rFonts w:ascii="Times New Roman" w:hAnsi="Times New Roman" w:cs="Times New Roman"/>
          <w:color w:val="222222"/>
          <w:sz w:val="24"/>
          <w:szCs w:val="24"/>
          <w:shd w:val="clear" w:color="auto" w:fill="FFFFFF"/>
        </w:rPr>
        <w:t>.</w:t>
      </w:r>
    </w:p>
    <w:p w14:paraId="36AFED99" w14:textId="7B14C3D1"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color w:val="222222"/>
          <w:sz w:val="24"/>
          <w:szCs w:val="24"/>
          <w:shd w:val="clear" w:color="auto" w:fill="FFFFFF"/>
        </w:rPr>
        <w:t xml:space="preserve">[6] </w:t>
      </w:r>
      <w:r w:rsidR="00F84C7D" w:rsidRPr="00C51353">
        <w:rPr>
          <w:rFonts w:ascii="Times New Roman" w:hAnsi="Times New Roman" w:cs="Times New Roman"/>
          <w:color w:val="222222"/>
          <w:sz w:val="24"/>
          <w:szCs w:val="24"/>
          <w:shd w:val="clear" w:color="auto" w:fill="FFFFFF"/>
        </w:rPr>
        <w:t xml:space="preserve">D. </w:t>
      </w:r>
      <w:r w:rsidRPr="00C51353">
        <w:rPr>
          <w:rFonts w:ascii="Times New Roman" w:hAnsi="Times New Roman" w:cs="Times New Roman"/>
          <w:color w:val="222222"/>
          <w:sz w:val="24"/>
          <w:szCs w:val="24"/>
          <w:shd w:val="clear" w:color="auto" w:fill="FFFFFF"/>
        </w:rPr>
        <w:t>Kung and J</w:t>
      </w:r>
      <w:r w:rsidR="00F84C7D"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Lei. "An Object-Oriented </w:t>
      </w:r>
      <w:r w:rsidR="00FC3AA7" w:rsidRPr="00C51353">
        <w:rPr>
          <w:rFonts w:ascii="Times New Roman" w:hAnsi="Times New Roman" w:cs="Times New Roman"/>
          <w:color w:val="222222"/>
          <w:sz w:val="24"/>
          <w:szCs w:val="24"/>
          <w:shd w:val="clear" w:color="auto" w:fill="FFFFFF"/>
        </w:rPr>
        <w:t>Analysis and Design Environment,</w:t>
      </w:r>
      <w:r w:rsidRPr="00C51353">
        <w:rPr>
          <w:rFonts w:ascii="Times New Roman" w:hAnsi="Times New Roman" w:cs="Times New Roman"/>
          <w:color w:val="222222"/>
          <w:sz w:val="24"/>
          <w:szCs w:val="24"/>
          <w:shd w:val="clear" w:color="auto" w:fill="FFFFFF"/>
        </w:rPr>
        <w:t>"</w:t>
      </w:r>
      <w:r w:rsidR="00FC3AA7" w:rsidRPr="00C51353">
        <w:rPr>
          <w:rFonts w:ascii="Times New Roman" w:hAnsi="Times New Roman" w:cs="Times New Roman"/>
          <w:color w:val="222222"/>
          <w:sz w:val="24"/>
          <w:szCs w:val="24"/>
          <w:shd w:val="clear" w:color="auto" w:fill="FFFFFF"/>
        </w:rPr>
        <w:t xml:space="preserve"> </w:t>
      </w:r>
      <w:r w:rsidR="00FC3AA7" w:rsidRPr="00C51353">
        <w:rPr>
          <w:rFonts w:ascii="Times New Roman" w:hAnsi="Times New Roman" w:cs="Times New Roman"/>
          <w:i/>
          <w:color w:val="222222"/>
          <w:sz w:val="24"/>
          <w:szCs w:val="24"/>
          <w:shd w:val="clear" w:color="auto" w:fill="FFFFFF"/>
        </w:rPr>
        <w:t>Proc.</w:t>
      </w:r>
      <w:r w:rsidR="00FC3AA7" w:rsidRPr="00C51353">
        <w:rPr>
          <w:rFonts w:ascii="Times New Roman" w:hAnsi="Times New Roman" w:cs="Times New Roman"/>
          <w:sz w:val="24"/>
          <w:szCs w:val="24"/>
        </w:rPr>
        <w:t xml:space="preserve"> </w:t>
      </w:r>
      <w:r w:rsidR="00FC3AA7" w:rsidRPr="00C51353">
        <w:rPr>
          <w:rFonts w:ascii="Times New Roman" w:hAnsi="Times New Roman" w:cs="Times New Roman"/>
          <w:i/>
          <w:color w:val="222222"/>
          <w:sz w:val="24"/>
          <w:szCs w:val="24"/>
          <w:shd w:val="clear" w:color="auto" w:fill="FFFFFF"/>
        </w:rPr>
        <w:t>29th Intl. Conf. on Software Engineering Education and Training</w:t>
      </w:r>
      <w:r w:rsidRPr="00C51353">
        <w:rPr>
          <w:rFonts w:ascii="Times New Roman" w:hAnsi="Times New Roman" w:cs="Times New Roman"/>
          <w:color w:val="222222"/>
          <w:sz w:val="24"/>
          <w:szCs w:val="24"/>
          <w:shd w:val="clear" w:color="auto" w:fill="FFFFFF"/>
        </w:rPr>
        <w:t>,</w:t>
      </w:r>
      <w:r w:rsidR="00DE00DE" w:rsidRPr="00C51353">
        <w:rPr>
          <w:rFonts w:ascii="Times New Roman" w:hAnsi="Times New Roman" w:cs="Times New Roman"/>
          <w:color w:val="222222"/>
          <w:sz w:val="24"/>
          <w:szCs w:val="24"/>
          <w:shd w:val="clear" w:color="auto" w:fill="FFFFFF"/>
        </w:rPr>
        <w:t xml:space="preserve"> 2016, pp. 91-100.</w:t>
      </w:r>
    </w:p>
    <w:p w14:paraId="163AE837" w14:textId="76EA8F5A"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 xml:space="preserve">[7] </w:t>
      </w:r>
      <w:r w:rsidR="00F82E35" w:rsidRPr="00C51353">
        <w:rPr>
          <w:rFonts w:ascii="Times New Roman" w:hAnsi="Times New Roman" w:cs="Times New Roman"/>
          <w:sz w:val="24"/>
          <w:szCs w:val="24"/>
        </w:rPr>
        <w:t xml:space="preserve">L. </w:t>
      </w:r>
      <w:r w:rsidR="00E91F45">
        <w:rPr>
          <w:rFonts w:ascii="Times New Roman" w:hAnsi="Times New Roman" w:cs="Times New Roman"/>
          <w:color w:val="222222"/>
          <w:sz w:val="24"/>
          <w:szCs w:val="24"/>
          <w:shd w:val="clear" w:color="auto" w:fill="FFFFFF"/>
        </w:rPr>
        <w:t>Richardson</w:t>
      </w:r>
      <w:r w:rsidRPr="00C51353">
        <w:rPr>
          <w:rFonts w:ascii="Times New Roman" w:hAnsi="Times New Roman" w:cs="Times New Roman"/>
          <w:color w:val="222222"/>
          <w:sz w:val="24"/>
          <w:szCs w:val="24"/>
          <w:shd w:val="clear" w:color="auto" w:fill="FFFFFF"/>
        </w:rPr>
        <w:t xml:space="preserve"> and S</w:t>
      </w:r>
      <w:r w:rsidR="00F82E35" w:rsidRPr="00C51353">
        <w:rPr>
          <w:rFonts w:ascii="Times New Roman" w:hAnsi="Times New Roman" w:cs="Times New Roman"/>
          <w:color w:val="222222"/>
          <w:sz w:val="24"/>
          <w:szCs w:val="24"/>
          <w:shd w:val="clear" w:color="auto" w:fill="FFFFFF"/>
        </w:rPr>
        <w:t>. Ruby,</w:t>
      </w:r>
      <w:r w:rsidRPr="00C51353">
        <w:rPr>
          <w:rStyle w:val="apple-converted-space"/>
          <w:rFonts w:ascii="Times New Roman" w:hAnsi="Times New Roman" w:cs="Times New Roman"/>
          <w:color w:val="222222"/>
          <w:sz w:val="24"/>
          <w:szCs w:val="24"/>
          <w:shd w:val="clear" w:color="auto" w:fill="FFFFFF"/>
        </w:rPr>
        <w:t> </w:t>
      </w:r>
      <w:r w:rsidR="00ED63E1" w:rsidRPr="00C51353">
        <w:rPr>
          <w:rStyle w:val="apple-converted-space"/>
          <w:rFonts w:ascii="Times New Roman" w:hAnsi="Times New Roman" w:cs="Times New Roman"/>
          <w:color w:val="222222"/>
          <w:sz w:val="24"/>
          <w:szCs w:val="24"/>
          <w:shd w:val="clear" w:color="auto" w:fill="FFFFFF"/>
        </w:rPr>
        <w:t xml:space="preserve">“The Resource-Oriented Architecture,” </w:t>
      </w:r>
      <w:r w:rsidRPr="00C51353">
        <w:rPr>
          <w:rFonts w:ascii="Times New Roman" w:hAnsi="Times New Roman" w:cs="Times New Roman"/>
          <w:i/>
          <w:iCs/>
          <w:color w:val="222222"/>
          <w:sz w:val="24"/>
          <w:szCs w:val="24"/>
          <w:shd w:val="clear" w:color="auto" w:fill="FFFFFF"/>
        </w:rPr>
        <w:t xml:space="preserve">RESTful </w:t>
      </w:r>
      <w:r w:rsidR="00B70217">
        <w:rPr>
          <w:rFonts w:ascii="Times New Roman" w:hAnsi="Times New Roman" w:cs="Times New Roman"/>
          <w:i/>
          <w:iCs/>
          <w:color w:val="222222"/>
          <w:sz w:val="24"/>
          <w:szCs w:val="24"/>
          <w:shd w:val="clear" w:color="auto" w:fill="FFFFFF"/>
        </w:rPr>
        <w:t>W</w:t>
      </w:r>
      <w:r w:rsidRPr="00C51353">
        <w:rPr>
          <w:rFonts w:ascii="Times New Roman" w:hAnsi="Times New Roman" w:cs="Times New Roman"/>
          <w:i/>
          <w:iCs/>
          <w:color w:val="222222"/>
          <w:sz w:val="24"/>
          <w:szCs w:val="24"/>
          <w:shd w:val="clear" w:color="auto" w:fill="FFFFFF"/>
        </w:rPr>
        <w:t xml:space="preserve">eb </w:t>
      </w:r>
      <w:r w:rsidR="00B70217">
        <w:rPr>
          <w:rFonts w:ascii="Times New Roman" w:hAnsi="Times New Roman" w:cs="Times New Roman"/>
          <w:i/>
          <w:iCs/>
          <w:color w:val="222222"/>
          <w:sz w:val="24"/>
          <w:szCs w:val="24"/>
          <w:shd w:val="clear" w:color="auto" w:fill="FFFFFF"/>
        </w:rPr>
        <w:t>S</w:t>
      </w:r>
      <w:r w:rsidRPr="00C51353">
        <w:rPr>
          <w:rFonts w:ascii="Times New Roman" w:hAnsi="Times New Roman" w:cs="Times New Roman"/>
          <w:i/>
          <w:iCs/>
          <w:color w:val="222222"/>
          <w:sz w:val="24"/>
          <w:szCs w:val="24"/>
          <w:shd w:val="clear" w:color="auto" w:fill="FFFFFF"/>
        </w:rPr>
        <w:t>ervices</w:t>
      </w:r>
      <w:r w:rsidR="00F82E35"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O'Reilly Media, Inc., 2008</w:t>
      </w:r>
      <w:r w:rsidR="00DA3F4F" w:rsidRPr="00C51353">
        <w:rPr>
          <w:rFonts w:ascii="Times New Roman" w:hAnsi="Times New Roman" w:cs="Times New Roman"/>
          <w:color w:val="222222"/>
          <w:sz w:val="24"/>
          <w:szCs w:val="24"/>
          <w:shd w:val="clear" w:color="auto" w:fill="FFFFFF"/>
        </w:rPr>
        <w:t>, pp. 79-105.</w:t>
      </w:r>
      <w:r w:rsidRPr="00C51353">
        <w:rPr>
          <w:rFonts w:ascii="Times New Roman" w:hAnsi="Times New Roman" w:cs="Times New Roman"/>
          <w:sz w:val="24"/>
          <w:szCs w:val="24"/>
        </w:rPr>
        <w:t xml:space="preserve"> </w:t>
      </w:r>
    </w:p>
    <w:p w14:paraId="6CEB5374" w14:textId="123B0B58" w:rsidR="00C85073" w:rsidRPr="00C51353" w:rsidRDefault="00C85073" w:rsidP="00162248">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sz w:val="24"/>
          <w:szCs w:val="24"/>
        </w:rPr>
        <w:t xml:space="preserve">[8] </w:t>
      </w:r>
      <w:r w:rsidR="009310D5" w:rsidRPr="00C51353">
        <w:rPr>
          <w:rFonts w:ascii="Times New Roman" w:hAnsi="Times New Roman" w:cs="Times New Roman"/>
          <w:sz w:val="24"/>
          <w:szCs w:val="24"/>
        </w:rPr>
        <w:t xml:space="preserve">X. </w:t>
      </w:r>
      <w:r w:rsidR="009310D5" w:rsidRPr="00C51353">
        <w:rPr>
          <w:rFonts w:ascii="Times New Roman" w:hAnsi="Times New Roman" w:cs="Times New Roman"/>
          <w:color w:val="222222"/>
          <w:sz w:val="24"/>
          <w:szCs w:val="24"/>
          <w:shd w:val="clear" w:color="auto" w:fill="FFFFFF"/>
        </w:rPr>
        <w:t>Franch</w:t>
      </w:r>
      <w:r w:rsidRPr="00C51353">
        <w:rPr>
          <w:rFonts w:ascii="Times New Roman" w:hAnsi="Times New Roman" w:cs="Times New Roman"/>
          <w:color w:val="222222"/>
          <w:sz w:val="24"/>
          <w:szCs w:val="24"/>
          <w:shd w:val="clear" w:color="auto" w:fill="FFFFFF"/>
        </w:rPr>
        <w:t xml:space="preserve"> and P</w:t>
      </w:r>
      <w:r w:rsidR="009310D5" w:rsidRPr="00C51353">
        <w:rPr>
          <w:rFonts w:ascii="Times New Roman" w:hAnsi="Times New Roman" w:cs="Times New Roman"/>
          <w:color w:val="222222"/>
          <w:sz w:val="24"/>
          <w:szCs w:val="24"/>
          <w:shd w:val="clear" w:color="auto" w:fill="FFFFFF"/>
        </w:rPr>
        <w:t>.</w:t>
      </w:r>
      <w:r w:rsidR="00F80DB5" w:rsidRPr="00C51353">
        <w:rPr>
          <w:rFonts w:ascii="Times New Roman" w:hAnsi="Times New Roman" w:cs="Times New Roman"/>
          <w:color w:val="222222"/>
          <w:sz w:val="24"/>
          <w:szCs w:val="24"/>
          <w:shd w:val="clear" w:color="auto" w:fill="FFFFFF"/>
        </w:rPr>
        <w:t xml:space="preserve"> Botella,</w:t>
      </w:r>
      <w:r w:rsidR="00D549E2">
        <w:rPr>
          <w:rFonts w:ascii="Times New Roman" w:hAnsi="Times New Roman" w:cs="Times New Roman"/>
          <w:color w:val="222222"/>
          <w:sz w:val="24"/>
          <w:szCs w:val="24"/>
          <w:shd w:val="clear" w:color="auto" w:fill="FFFFFF"/>
        </w:rPr>
        <w:t xml:space="preserve"> "Putting N</w:t>
      </w:r>
      <w:r w:rsidRPr="00C51353">
        <w:rPr>
          <w:rFonts w:ascii="Times New Roman" w:hAnsi="Times New Roman" w:cs="Times New Roman"/>
          <w:color w:val="222222"/>
          <w:sz w:val="24"/>
          <w:szCs w:val="24"/>
          <w:shd w:val="clear" w:color="auto" w:fill="FFFFFF"/>
        </w:rPr>
        <w:t xml:space="preserve">on-functional </w:t>
      </w:r>
      <w:r w:rsidR="00D549E2">
        <w:rPr>
          <w:rFonts w:ascii="Times New Roman" w:hAnsi="Times New Roman" w:cs="Times New Roman"/>
          <w:color w:val="222222"/>
          <w:sz w:val="24"/>
          <w:szCs w:val="24"/>
          <w:shd w:val="clear" w:color="auto" w:fill="FFFFFF"/>
        </w:rPr>
        <w:t>R</w:t>
      </w:r>
      <w:r w:rsidRPr="00C51353">
        <w:rPr>
          <w:rFonts w:ascii="Times New Roman" w:hAnsi="Times New Roman" w:cs="Times New Roman"/>
          <w:color w:val="222222"/>
          <w:sz w:val="24"/>
          <w:szCs w:val="24"/>
          <w:shd w:val="clear" w:color="auto" w:fill="FFFFFF"/>
        </w:rPr>
        <w:t>equirem</w:t>
      </w:r>
      <w:r w:rsidR="00651D99" w:rsidRPr="00C51353">
        <w:rPr>
          <w:rFonts w:ascii="Times New Roman" w:hAnsi="Times New Roman" w:cs="Times New Roman"/>
          <w:color w:val="222222"/>
          <w:sz w:val="24"/>
          <w:szCs w:val="24"/>
          <w:shd w:val="clear" w:color="auto" w:fill="FFFFFF"/>
        </w:rPr>
        <w:t xml:space="preserve">ents into </w:t>
      </w:r>
      <w:r w:rsidR="00D549E2">
        <w:rPr>
          <w:rFonts w:ascii="Times New Roman" w:hAnsi="Times New Roman" w:cs="Times New Roman"/>
          <w:color w:val="222222"/>
          <w:sz w:val="24"/>
          <w:szCs w:val="24"/>
          <w:shd w:val="clear" w:color="auto" w:fill="FFFFFF"/>
        </w:rPr>
        <w:t>Software A</w:t>
      </w:r>
      <w:r w:rsidR="00651D99" w:rsidRPr="00C51353">
        <w:rPr>
          <w:rFonts w:ascii="Times New Roman" w:hAnsi="Times New Roman" w:cs="Times New Roman"/>
          <w:color w:val="222222"/>
          <w:sz w:val="24"/>
          <w:szCs w:val="24"/>
          <w:shd w:val="clear" w:color="auto" w:fill="FFFFFF"/>
        </w:rPr>
        <w:t>rchitecture,</w:t>
      </w:r>
      <w:r w:rsidRPr="00C51353">
        <w:rPr>
          <w:rFonts w:ascii="Times New Roman" w:hAnsi="Times New Roman" w:cs="Times New Roman"/>
          <w:color w:val="222222"/>
          <w:sz w:val="24"/>
          <w:szCs w:val="24"/>
          <w:shd w:val="clear" w:color="auto" w:fill="FFFFFF"/>
        </w:rPr>
        <w:t xml:space="preserve">" </w:t>
      </w:r>
      <w:r w:rsidR="00AE1FE1" w:rsidRPr="00C51353">
        <w:rPr>
          <w:rFonts w:ascii="Times New Roman" w:hAnsi="Times New Roman" w:cs="Times New Roman"/>
          <w:i/>
          <w:color w:val="222222"/>
          <w:sz w:val="24"/>
          <w:szCs w:val="24"/>
          <w:shd w:val="clear" w:color="auto" w:fill="FFFFFF"/>
        </w:rPr>
        <w:t>Proc.</w:t>
      </w:r>
      <w:r w:rsidRPr="00C51353">
        <w:rPr>
          <w:rStyle w:val="apple-converted-space"/>
          <w:rFonts w:ascii="Times New Roman" w:hAnsi="Times New Roman" w:cs="Times New Roman"/>
          <w:color w:val="222222"/>
          <w:sz w:val="24"/>
          <w:szCs w:val="24"/>
          <w:shd w:val="clear" w:color="auto" w:fill="FFFFFF"/>
        </w:rPr>
        <w:t> </w:t>
      </w:r>
      <w:r w:rsidRPr="00C51353">
        <w:rPr>
          <w:rFonts w:ascii="Times New Roman" w:hAnsi="Times New Roman" w:cs="Times New Roman"/>
          <w:i/>
          <w:iCs/>
          <w:color w:val="222222"/>
          <w:sz w:val="24"/>
          <w:szCs w:val="24"/>
          <w:shd w:val="clear" w:color="auto" w:fill="FFFFFF"/>
        </w:rPr>
        <w:t xml:space="preserve">9th </w:t>
      </w:r>
      <w:r w:rsidR="00AE1FE1" w:rsidRPr="00C51353">
        <w:rPr>
          <w:rFonts w:ascii="Times New Roman" w:hAnsi="Times New Roman" w:cs="Times New Roman"/>
          <w:i/>
          <w:iCs/>
          <w:color w:val="222222"/>
          <w:sz w:val="24"/>
          <w:szCs w:val="24"/>
          <w:shd w:val="clear" w:color="auto" w:fill="FFFFFF"/>
        </w:rPr>
        <w:t>Intl.</w:t>
      </w:r>
      <w:r w:rsidRPr="00C51353">
        <w:rPr>
          <w:rFonts w:ascii="Times New Roman" w:hAnsi="Times New Roman" w:cs="Times New Roman"/>
          <w:i/>
          <w:iCs/>
          <w:color w:val="222222"/>
          <w:sz w:val="24"/>
          <w:szCs w:val="24"/>
          <w:shd w:val="clear" w:color="auto" w:fill="FFFFFF"/>
        </w:rPr>
        <w:t xml:space="preserve"> Workshop on Software Specification and Design</w:t>
      </w:r>
      <w:r w:rsidRPr="00C51353">
        <w:rPr>
          <w:rFonts w:ascii="Times New Roman" w:hAnsi="Times New Roman" w:cs="Times New Roman"/>
          <w:color w:val="222222"/>
          <w:sz w:val="24"/>
          <w:szCs w:val="24"/>
          <w:shd w:val="clear" w:color="auto" w:fill="FFFFFF"/>
        </w:rPr>
        <w:t>,</w:t>
      </w:r>
      <w:r w:rsidR="001942E5" w:rsidRPr="00C51353">
        <w:rPr>
          <w:rFonts w:ascii="Times New Roman" w:hAnsi="Times New Roman" w:cs="Times New Roman"/>
          <w:color w:val="222222"/>
          <w:sz w:val="24"/>
          <w:szCs w:val="24"/>
          <w:shd w:val="clear" w:color="auto" w:fill="FFFFFF"/>
        </w:rPr>
        <w:t xml:space="preserve"> 1998, </w:t>
      </w:r>
      <w:r w:rsidR="00203F6A" w:rsidRPr="00C51353">
        <w:rPr>
          <w:rFonts w:ascii="Times New Roman" w:hAnsi="Times New Roman" w:cs="Times New Roman"/>
          <w:color w:val="222222"/>
          <w:sz w:val="24"/>
          <w:szCs w:val="24"/>
          <w:shd w:val="clear" w:color="auto" w:fill="FFFFFF"/>
        </w:rPr>
        <w:t>p. 60</w:t>
      </w:r>
      <w:r w:rsidRPr="00C51353">
        <w:rPr>
          <w:rFonts w:ascii="Times New Roman" w:hAnsi="Times New Roman" w:cs="Times New Roman"/>
          <w:color w:val="222222"/>
          <w:sz w:val="24"/>
          <w:szCs w:val="24"/>
          <w:shd w:val="clear" w:color="auto" w:fill="FFFFFF"/>
        </w:rPr>
        <w:t>.</w:t>
      </w:r>
    </w:p>
    <w:p w14:paraId="03BBAE6C" w14:textId="30405185" w:rsidR="00FD171A" w:rsidRPr="00C51353" w:rsidRDefault="0099214C" w:rsidP="00162248">
      <w:pPr>
        <w:spacing w:after="0" w:line="240" w:lineRule="auto"/>
        <w:rPr>
          <w:rFonts w:ascii="Times New Roman" w:hAnsi="Times New Roman" w:cs="Times New Roman"/>
          <w:sz w:val="24"/>
          <w:szCs w:val="24"/>
        </w:rPr>
      </w:pPr>
      <w:r w:rsidRPr="00C51353">
        <w:rPr>
          <w:rFonts w:ascii="Times New Roman" w:hAnsi="Times New Roman" w:cs="Times New Roman"/>
          <w:sz w:val="24"/>
          <w:szCs w:val="24"/>
        </w:rPr>
        <w:t>[9] Apple Inc,</w:t>
      </w:r>
      <w:r w:rsidR="00C85073" w:rsidRPr="00C51353">
        <w:rPr>
          <w:rFonts w:ascii="Times New Roman" w:hAnsi="Times New Roman" w:cs="Times New Roman"/>
          <w:sz w:val="24"/>
          <w:szCs w:val="24"/>
        </w:rPr>
        <w:t xml:space="preserve"> </w:t>
      </w:r>
      <w:r w:rsidRPr="00C51353">
        <w:rPr>
          <w:rFonts w:ascii="Times New Roman" w:hAnsi="Times New Roman" w:cs="Times New Roman"/>
          <w:sz w:val="24"/>
          <w:szCs w:val="24"/>
        </w:rPr>
        <w:t>“</w:t>
      </w:r>
      <w:r w:rsidR="00C85073" w:rsidRPr="00C51353">
        <w:rPr>
          <w:rFonts w:ascii="Times New Roman" w:hAnsi="Times New Roman" w:cs="Times New Roman"/>
          <w:sz w:val="24"/>
          <w:szCs w:val="24"/>
        </w:rPr>
        <w:t>Mo</w:t>
      </w:r>
      <w:r w:rsidRPr="00C51353">
        <w:rPr>
          <w:rFonts w:ascii="Times New Roman" w:hAnsi="Times New Roman" w:cs="Times New Roman"/>
          <w:sz w:val="24"/>
          <w:szCs w:val="24"/>
        </w:rPr>
        <w:t>del-View-Controller</w:t>
      </w:r>
      <w:r w:rsidR="006F3C6A">
        <w:rPr>
          <w:rFonts w:ascii="Times New Roman" w:hAnsi="Times New Roman" w:cs="Times New Roman"/>
          <w:sz w:val="24"/>
          <w:szCs w:val="24"/>
        </w:rPr>
        <w:t>,</w:t>
      </w:r>
      <w:r w:rsidRPr="00C51353">
        <w:rPr>
          <w:rFonts w:ascii="Times New Roman" w:hAnsi="Times New Roman" w:cs="Times New Roman"/>
          <w:sz w:val="24"/>
          <w:szCs w:val="24"/>
        </w:rPr>
        <w:t>”</w:t>
      </w:r>
      <w:r w:rsidR="00FB1AEE" w:rsidRPr="00C51353">
        <w:rPr>
          <w:rFonts w:ascii="Times New Roman" w:hAnsi="Times New Roman" w:cs="Times New Roman"/>
          <w:sz w:val="24"/>
          <w:szCs w:val="24"/>
        </w:rPr>
        <w:t xml:space="preserve"> Oct.2015;</w:t>
      </w:r>
      <w:r w:rsidR="0005191A" w:rsidRPr="00C51353">
        <w:rPr>
          <w:rFonts w:ascii="Times New Roman" w:hAnsi="Times New Roman" w:cs="Times New Roman"/>
          <w:sz w:val="24"/>
          <w:szCs w:val="24"/>
        </w:rPr>
        <w:t xml:space="preserve"> </w:t>
      </w:r>
      <w:r w:rsidR="00C85073" w:rsidRPr="00C51353">
        <w:rPr>
          <w:rFonts w:ascii="Times New Roman" w:hAnsi="Times New Roman" w:cs="Times New Roman"/>
          <w:sz w:val="24"/>
          <w:szCs w:val="24"/>
        </w:rPr>
        <w:t>https://developer.apple.com/library</w:t>
      </w:r>
    </w:p>
    <w:p w14:paraId="1AED824D" w14:textId="37C21EDD" w:rsidR="00C85073" w:rsidRPr="00C51353" w:rsidRDefault="00C85073" w:rsidP="00162248">
      <w:pPr>
        <w:spacing w:after="0" w:line="240" w:lineRule="auto"/>
        <w:ind w:left="720"/>
        <w:rPr>
          <w:rFonts w:ascii="Times New Roman" w:hAnsi="Times New Roman" w:cs="Times New Roman"/>
          <w:sz w:val="24"/>
          <w:szCs w:val="24"/>
        </w:rPr>
      </w:pPr>
      <w:r w:rsidRPr="00C51353">
        <w:rPr>
          <w:rFonts w:ascii="Times New Roman" w:hAnsi="Times New Roman" w:cs="Times New Roman"/>
          <w:sz w:val="24"/>
          <w:szCs w:val="24"/>
        </w:rPr>
        <w:t>/content/documentation/General/Conceptual/DevPedia-CocoaCore/MVC.html.</w:t>
      </w:r>
    </w:p>
    <w:p w14:paraId="2D26DB94" w14:textId="77777777" w:rsidR="0061086E" w:rsidRPr="00C51353" w:rsidRDefault="0061086E" w:rsidP="00162248">
      <w:pPr>
        <w:spacing w:after="0" w:line="240" w:lineRule="auto"/>
        <w:rPr>
          <w:rFonts w:ascii="Times New Roman" w:hAnsi="Times New Roman" w:cs="Times New Roman"/>
          <w:sz w:val="24"/>
          <w:szCs w:val="24"/>
        </w:rPr>
      </w:pPr>
    </w:p>
    <w:p w14:paraId="24AC92E0" w14:textId="30ECBD0E" w:rsidR="00C85073" w:rsidRPr="00C51353" w:rsidRDefault="00C85073" w:rsidP="00162248">
      <w:pPr>
        <w:spacing w:line="240" w:lineRule="auto"/>
        <w:ind w:left="720" w:hanging="720"/>
        <w:rPr>
          <w:rFonts w:ascii="Times New Roman" w:hAnsi="Times New Roman" w:cs="Times New Roman"/>
          <w:sz w:val="24"/>
          <w:szCs w:val="24"/>
        </w:rPr>
      </w:pPr>
      <w:r w:rsidRPr="00C51353">
        <w:rPr>
          <w:rFonts w:ascii="Times New Roman" w:hAnsi="Times New Roman" w:cs="Times New Roman"/>
          <w:sz w:val="24"/>
          <w:szCs w:val="24"/>
        </w:rPr>
        <w:t xml:space="preserve">[10] </w:t>
      </w:r>
      <w:r w:rsidR="00052CEB" w:rsidRPr="00C51353">
        <w:rPr>
          <w:rFonts w:ascii="Times New Roman" w:hAnsi="Times New Roman" w:cs="Times New Roman"/>
          <w:sz w:val="24"/>
          <w:szCs w:val="24"/>
        </w:rPr>
        <w:t xml:space="preserve">R. </w:t>
      </w:r>
      <w:r w:rsidR="00052CEB" w:rsidRPr="00C51353">
        <w:rPr>
          <w:rFonts w:ascii="Times New Roman" w:hAnsi="Times New Roman" w:cs="Times New Roman"/>
          <w:color w:val="222222"/>
          <w:sz w:val="24"/>
          <w:szCs w:val="24"/>
          <w:shd w:val="clear" w:color="auto" w:fill="FFFFFF"/>
        </w:rPr>
        <w:t>Johnson</w:t>
      </w:r>
      <w:r w:rsidRPr="00C51353">
        <w:rPr>
          <w:rFonts w:ascii="Times New Roman" w:hAnsi="Times New Roman" w:cs="Times New Roman"/>
          <w:color w:val="222222"/>
          <w:sz w:val="24"/>
          <w:szCs w:val="24"/>
          <w:shd w:val="clear" w:color="auto" w:fill="FFFFFF"/>
        </w:rPr>
        <w:t>, J</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Hoeller, K</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Donald, C</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Sampaleanu, R</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Harrop, T</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Risberg, </w:t>
      </w:r>
      <w:r w:rsidR="00052CEB" w:rsidRPr="00C51353">
        <w:rPr>
          <w:rFonts w:ascii="Times New Roman" w:hAnsi="Times New Roman" w:cs="Times New Roman"/>
          <w:color w:val="222222"/>
          <w:sz w:val="24"/>
          <w:szCs w:val="24"/>
          <w:shd w:val="clear" w:color="auto" w:fill="FFFFFF"/>
        </w:rPr>
        <w:t xml:space="preserve">and </w:t>
      </w:r>
      <w:r w:rsidRPr="00C51353">
        <w:rPr>
          <w:rFonts w:ascii="Times New Roman" w:hAnsi="Times New Roman" w:cs="Times New Roman"/>
          <w:color w:val="222222"/>
          <w:sz w:val="24"/>
          <w:szCs w:val="24"/>
          <w:shd w:val="clear" w:color="auto" w:fill="FFFFFF"/>
        </w:rPr>
        <w:t>A</w:t>
      </w:r>
      <w:r w:rsidR="00052CEB" w:rsidRPr="00C51353">
        <w:rPr>
          <w:rFonts w:ascii="Times New Roman" w:hAnsi="Times New Roman" w:cs="Times New Roman"/>
          <w:color w:val="222222"/>
          <w:sz w:val="24"/>
          <w:szCs w:val="24"/>
          <w:shd w:val="clear" w:color="auto" w:fill="FFFFFF"/>
        </w:rPr>
        <w:t xml:space="preserve">. </w:t>
      </w:r>
      <w:r w:rsidR="009B06F6">
        <w:rPr>
          <w:rFonts w:ascii="Times New Roman" w:hAnsi="Times New Roman" w:cs="Times New Roman"/>
          <w:color w:val="222222"/>
          <w:sz w:val="24"/>
          <w:szCs w:val="24"/>
          <w:shd w:val="clear" w:color="auto" w:fill="FFFFFF"/>
        </w:rPr>
        <w:t xml:space="preserve">    </w:t>
      </w:r>
      <w:r w:rsidR="008425EC">
        <w:rPr>
          <w:rFonts w:ascii="Times New Roman" w:hAnsi="Times New Roman" w:cs="Times New Roman"/>
          <w:color w:val="222222"/>
          <w:sz w:val="24"/>
          <w:szCs w:val="24"/>
          <w:shd w:val="clear" w:color="auto" w:fill="FFFFFF"/>
        </w:rPr>
        <w:t xml:space="preserve">    </w:t>
      </w:r>
      <w:r w:rsidR="00052CEB" w:rsidRPr="00C51353">
        <w:rPr>
          <w:rFonts w:ascii="Times New Roman" w:hAnsi="Times New Roman" w:cs="Times New Roman"/>
          <w:color w:val="222222"/>
          <w:sz w:val="24"/>
          <w:szCs w:val="24"/>
          <w:shd w:val="clear" w:color="auto" w:fill="FFFFFF"/>
        </w:rPr>
        <w:t>Arendsen et al,</w:t>
      </w:r>
      <w:r w:rsidR="009259F2">
        <w:rPr>
          <w:rFonts w:ascii="Times New Roman" w:hAnsi="Times New Roman" w:cs="Times New Roman"/>
          <w:color w:val="222222"/>
          <w:sz w:val="24"/>
          <w:szCs w:val="24"/>
          <w:shd w:val="clear" w:color="auto" w:fill="FFFFFF"/>
        </w:rPr>
        <w:t xml:space="preserve"> "The Spring Framework R</w:t>
      </w:r>
      <w:r w:rsidRPr="00C51353">
        <w:rPr>
          <w:rFonts w:ascii="Times New Roman" w:hAnsi="Times New Roman" w:cs="Times New Roman"/>
          <w:color w:val="222222"/>
          <w:sz w:val="24"/>
          <w:szCs w:val="24"/>
          <w:shd w:val="clear" w:color="auto" w:fill="FFFFFF"/>
        </w:rPr>
        <w:t xml:space="preserve">eference </w:t>
      </w:r>
      <w:r w:rsidR="005F31B0">
        <w:rPr>
          <w:rFonts w:ascii="Times New Roman" w:hAnsi="Times New Roman" w:cs="Times New Roman"/>
          <w:color w:val="222222"/>
          <w:sz w:val="24"/>
          <w:szCs w:val="24"/>
          <w:shd w:val="clear" w:color="auto" w:fill="FFFFFF"/>
        </w:rPr>
        <w:t>Documentation,</w:t>
      </w:r>
      <w:r w:rsidRPr="00C51353">
        <w:rPr>
          <w:rFonts w:ascii="Times New Roman" w:hAnsi="Times New Roman" w:cs="Times New Roman"/>
          <w:color w:val="222222"/>
          <w:sz w:val="24"/>
          <w:szCs w:val="24"/>
          <w:shd w:val="clear" w:color="auto" w:fill="FFFFFF"/>
        </w:rPr>
        <w:t>"</w:t>
      </w:r>
      <w:r w:rsidRPr="00C51353">
        <w:rPr>
          <w:rStyle w:val="apple-converted-space"/>
          <w:rFonts w:ascii="Times New Roman" w:hAnsi="Times New Roman" w:cs="Times New Roman"/>
          <w:color w:val="222222"/>
          <w:sz w:val="24"/>
          <w:szCs w:val="24"/>
          <w:shd w:val="clear" w:color="auto" w:fill="FFFFFF"/>
        </w:rPr>
        <w:t> </w:t>
      </w:r>
      <w:r w:rsidR="00052CEB" w:rsidRPr="00C51353">
        <w:rPr>
          <w:rStyle w:val="apple-converted-space"/>
          <w:rFonts w:ascii="Times New Roman" w:hAnsi="Times New Roman" w:cs="Times New Roman"/>
          <w:color w:val="222222"/>
          <w:sz w:val="24"/>
          <w:szCs w:val="24"/>
          <w:shd w:val="clear" w:color="auto" w:fill="FFFFFF"/>
        </w:rPr>
        <w:t xml:space="preserve">presented at </w:t>
      </w:r>
      <w:r w:rsidRPr="005F31B0">
        <w:rPr>
          <w:rFonts w:ascii="Times New Roman" w:hAnsi="Times New Roman" w:cs="Times New Roman"/>
          <w:iCs/>
          <w:color w:val="222222"/>
          <w:sz w:val="24"/>
          <w:szCs w:val="24"/>
          <w:shd w:val="clear" w:color="auto" w:fill="FFFFFF"/>
        </w:rPr>
        <w:t>Interface</w:t>
      </w:r>
      <w:r w:rsidRPr="00C51353">
        <w:rPr>
          <w:rStyle w:val="apple-converted-space"/>
          <w:rFonts w:ascii="Times New Roman" w:hAnsi="Times New Roman" w:cs="Times New Roman"/>
          <w:color w:val="222222"/>
          <w:sz w:val="24"/>
          <w:szCs w:val="24"/>
          <w:shd w:val="clear" w:color="auto" w:fill="FFFFFF"/>
        </w:rPr>
        <w:t> </w:t>
      </w:r>
      <w:r w:rsidRPr="00C51353">
        <w:rPr>
          <w:rFonts w:ascii="Times New Roman" w:hAnsi="Times New Roman" w:cs="Times New Roman"/>
          <w:color w:val="222222"/>
          <w:sz w:val="24"/>
          <w:szCs w:val="24"/>
          <w:shd w:val="clear" w:color="auto" w:fill="FFFFFF"/>
        </w:rPr>
        <w:t>21</w:t>
      </w:r>
      <w:r w:rsidR="00052CEB"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2004.</w:t>
      </w:r>
    </w:p>
    <w:p w14:paraId="0B8B591F" w14:textId="7D9C7E38" w:rsidR="00C85073" w:rsidRPr="00C51353" w:rsidRDefault="00C85073" w:rsidP="00162248">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sz w:val="24"/>
          <w:szCs w:val="24"/>
        </w:rPr>
        <w:t>[11] Spring</w:t>
      </w:r>
      <w:r w:rsidR="00C61332" w:rsidRPr="00C51353">
        <w:rPr>
          <w:rFonts w:ascii="Times New Roman" w:hAnsi="Times New Roman" w:cs="Times New Roman"/>
          <w:sz w:val="24"/>
          <w:szCs w:val="24"/>
        </w:rPr>
        <w:t>,</w:t>
      </w:r>
      <w:r w:rsidRPr="00C51353">
        <w:rPr>
          <w:rFonts w:ascii="Times New Roman" w:hAnsi="Times New Roman" w:cs="Times New Roman"/>
          <w:sz w:val="24"/>
          <w:szCs w:val="24"/>
        </w:rPr>
        <w:t xml:space="preserve"> </w:t>
      </w:r>
      <w:r w:rsidR="007E492A">
        <w:rPr>
          <w:rFonts w:ascii="Times New Roman" w:hAnsi="Times New Roman" w:cs="Times New Roman"/>
          <w:sz w:val="24"/>
          <w:szCs w:val="24"/>
        </w:rPr>
        <w:t>“Web MVC Framework,”</w:t>
      </w:r>
      <w:r w:rsidR="00C61332" w:rsidRPr="00C51353">
        <w:rPr>
          <w:rFonts w:ascii="Times New Roman" w:hAnsi="Times New Roman" w:cs="Times New Roman"/>
          <w:sz w:val="24"/>
          <w:szCs w:val="24"/>
        </w:rPr>
        <w:t xml:space="preserve"> n.d</w:t>
      </w:r>
      <w:r w:rsidR="00777202" w:rsidRPr="00C51353">
        <w:rPr>
          <w:rFonts w:ascii="Times New Roman" w:hAnsi="Times New Roman" w:cs="Times New Roman"/>
          <w:sz w:val="24"/>
          <w:szCs w:val="24"/>
        </w:rPr>
        <w:t>;</w:t>
      </w:r>
      <w:r w:rsidRPr="00C51353">
        <w:rPr>
          <w:rFonts w:ascii="Times New Roman" w:hAnsi="Times New Roman" w:cs="Times New Roman"/>
          <w:sz w:val="24"/>
          <w:szCs w:val="24"/>
        </w:rPr>
        <w:t xml:space="preserve"> https://docs.spring.io/spring/docs/current/spring-framework-reference/html/mvc.html</w:t>
      </w:r>
    </w:p>
    <w:p w14:paraId="7BE6A125" w14:textId="74D836AB" w:rsidR="00C85073" w:rsidRPr="00C51353" w:rsidRDefault="00C85073" w:rsidP="003A5BD0">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color w:val="222222"/>
          <w:sz w:val="24"/>
          <w:szCs w:val="24"/>
          <w:shd w:val="clear" w:color="auto" w:fill="FFFFFF"/>
        </w:rPr>
        <w:t xml:space="preserve">[12] </w:t>
      </w:r>
      <w:r w:rsidR="002D6235" w:rsidRPr="00C51353">
        <w:rPr>
          <w:rFonts w:ascii="Times New Roman" w:hAnsi="Times New Roman" w:cs="Times New Roman"/>
          <w:color w:val="222222"/>
          <w:sz w:val="24"/>
          <w:szCs w:val="24"/>
          <w:shd w:val="clear" w:color="auto" w:fill="FFFFFF"/>
        </w:rPr>
        <w:t>R. C. Martin,</w:t>
      </w:r>
      <w:r w:rsidRPr="00C51353">
        <w:rPr>
          <w:rFonts w:ascii="Times New Roman" w:hAnsi="Times New Roman" w:cs="Times New Roman"/>
          <w:color w:val="222222"/>
          <w:sz w:val="24"/>
          <w:szCs w:val="24"/>
          <w:shd w:val="clear" w:color="auto" w:fill="FFFFFF"/>
        </w:rPr>
        <w:t xml:space="preserve"> </w:t>
      </w:r>
      <w:r w:rsidR="002D6235"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The Dependency Inversion Principle</w:t>
      </w:r>
      <w:r w:rsidR="002D0AF6" w:rsidRPr="00C51353">
        <w:rPr>
          <w:rFonts w:ascii="Times New Roman" w:hAnsi="Times New Roman" w:cs="Times New Roman"/>
          <w:color w:val="222222"/>
          <w:sz w:val="24"/>
          <w:szCs w:val="24"/>
          <w:shd w:val="clear" w:color="auto" w:fill="FFFFFF"/>
        </w:rPr>
        <w:t>,</w:t>
      </w:r>
      <w:r w:rsidR="002D6235"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w:t>
      </w:r>
      <w:r w:rsidRPr="00692D3D">
        <w:rPr>
          <w:rFonts w:ascii="Times New Roman" w:hAnsi="Times New Roman" w:cs="Times New Roman"/>
          <w:i/>
          <w:color w:val="222222"/>
          <w:sz w:val="24"/>
          <w:szCs w:val="24"/>
          <w:shd w:val="clear" w:color="auto" w:fill="FFFFFF"/>
        </w:rPr>
        <w:t>C++ Report</w:t>
      </w:r>
      <w:r w:rsidRPr="00C51353">
        <w:rPr>
          <w:rFonts w:ascii="Times New Roman" w:hAnsi="Times New Roman" w:cs="Times New Roman"/>
          <w:color w:val="222222"/>
          <w:sz w:val="24"/>
          <w:szCs w:val="24"/>
          <w:shd w:val="clear" w:color="auto" w:fill="FFFFFF"/>
        </w:rPr>
        <w:t>,</w:t>
      </w:r>
      <w:r w:rsidR="00FB0E5B" w:rsidRPr="00C51353">
        <w:rPr>
          <w:rFonts w:ascii="Times New Roman" w:hAnsi="Times New Roman" w:cs="Times New Roman"/>
          <w:color w:val="222222"/>
          <w:sz w:val="24"/>
          <w:szCs w:val="24"/>
          <w:shd w:val="clear" w:color="auto" w:fill="FFFFFF"/>
        </w:rPr>
        <w:t xml:space="preserve"> </w:t>
      </w:r>
      <w:r w:rsidR="004F5B7D">
        <w:rPr>
          <w:rFonts w:ascii="Times New Roman" w:hAnsi="Times New Roman" w:cs="Times New Roman"/>
          <w:color w:val="222222"/>
          <w:sz w:val="24"/>
          <w:szCs w:val="24"/>
          <w:shd w:val="clear" w:color="auto" w:fill="FFFFFF"/>
        </w:rPr>
        <w:t xml:space="preserve">vol.8, </w:t>
      </w:r>
      <w:r w:rsidR="00692D3D">
        <w:rPr>
          <w:rFonts w:ascii="Times New Roman" w:hAnsi="Times New Roman" w:cs="Times New Roman"/>
          <w:color w:val="222222"/>
          <w:sz w:val="24"/>
          <w:szCs w:val="24"/>
          <w:shd w:val="clear" w:color="auto" w:fill="FFFFFF"/>
        </w:rPr>
        <w:t>1996</w:t>
      </w:r>
      <w:r w:rsidR="00FB0E5B" w:rsidRPr="00C51353">
        <w:rPr>
          <w:rFonts w:ascii="Times New Roman" w:hAnsi="Times New Roman" w:cs="Times New Roman"/>
          <w:color w:val="222222"/>
          <w:sz w:val="24"/>
          <w:szCs w:val="24"/>
          <w:shd w:val="clear" w:color="auto" w:fill="FFFFFF"/>
        </w:rPr>
        <w:t xml:space="preserve">, </w:t>
      </w:r>
      <w:r w:rsidR="002D0AF6" w:rsidRPr="00C51353">
        <w:rPr>
          <w:rFonts w:ascii="Times New Roman" w:hAnsi="Times New Roman" w:cs="Times New Roman"/>
          <w:color w:val="222222"/>
          <w:sz w:val="24"/>
          <w:szCs w:val="24"/>
          <w:shd w:val="clear" w:color="auto" w:fill="FFFFFF"/>
        </w:rPr>
        <w:t xml:space="preserve">pp. </w:t>
      </w:r>
      <w:r w:rsidR="00FB0E5B" w:rsidRPr="00C51353">
        <w:rPr>
          <w:rFonts w:ascii="Times New Roman" w:hAnsi="Times New Roman" w:cs="Times New Roman"/>
          <w:color w:val="222222"/>
          <w:sz w:val="24"/>
          <w:szCs w:val="24"/>
          <w:shd w:val="clear" w:color="auto" w:fill="FFFFFF"/>
        </w:rPr>
        <w:t>61–66.</w:t>
      </w:r>
      <w:r w:rsidRPr="00C51353">
        <w:rPr>
          <w:rFonts w:ascii="Times New Roman" w:hAnsi="Times New Roman" w:cs="Times New Roman"/>
          <w:color w:val="222222"/>
          <w:sz w:val="24"/>
          <w:szCs w:val="24"/>
          <w:shd w:val="clear" w:color="auto" w:fill="FFFFFF"/>
        </w:rPr>
        <w:t xml:space="preserve"> </w:t>
      </w:r>
    </w:p>
    <w:p w14:paraId="34C45504" w14:textId="73A5F871" w:rsidR="00BF6BF1" w:rsidRDefault="00C85073" w:rsidP="00162248">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color w:val="222222"/>
          <w:sz w:val="24"/>
          <w:szCs w:val="24"/>
          <w:shd w:val="clear" w:color="auto" w:fill="FFFFFF"/>
        </w:rPr>
        <w:t>[13] Spring</w:t>
      </w:r>
      <w:r w:rsidR="00A80629"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w:t>
      </w:r>
      <w:r w:rsidR="00A80629"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Transaction Management</w:t>
      </w:r>
      <w:r w:rsidR="00FE38EB">
        <w:rPr>
          <w:rFonts w:ascii="Times New Roman" w:hAnsi="Times New Roman" w:cs="Times New Roman"/>
          <w:color w:val="222222"/>
          <w:sz w:val="24"/>
          <w:szCs w:val="24"/>
          <w:shd w:val="clear" w:color="auto" w:fill="FFFFFF"/>
        </w:rPr>
        <w:t>,</w:t>
      </w:r>
      <w:r w:rsidR="00A80629" w:rsidRPr="00C51353">
        <w:rPr>
          <w:rFonts w:ascii="Times New Roman" w:hAnsi="Times New Roman" w:cs="Times New Roman"/>
          <w:color w:val="222222"/>
          <w:sz w:val="24"/>
          <w:szCs w:val="24"/>
          <w:shd w:val="clear" w:color="auto" w:fill="FFFFFF"/>
        </w:rPr>
        <w:t>”</w:t>
      </w:r>
      <w:r w:rsidR="00777202" w:rsidRPr="00C51353">
        <w:rPr>
          <w:rFonts w:ascii="Times New Roman" w:hAnsi="Times New Roman" w:cs="Times New Roman"/>
          <w:color w:val="222222"/>
          <w:sz w:val="24"/>
          <w:szCs w:val="24"/>
          <w:shd w:val="clear" w:color="auto" w:fill="FFFFFF"/>
        </w:rPr>
        <w:t xml:space="preserve"> n.d;</w:t>
      </w:r>
      <w:r w:rsidR="00A80629" w:rsidRPr="00C51353">
        <w:rPr>
          <w:rFonts w:ascii="Times New Roman" w:hAnsi="Times New Roman" w:cs="Times New Roman"/>
          <w:color w:val="222222"/>
          <w:sz w:val="24"/>
          <w:szCs w:val="24"/>
          <w:shd w:val="clear" w:color="auto" w:fill="FFFFFF"/>
        </w:rPr>
        <w:t xml:space="preserve"> </w:t>
      </w:r>
      <w:r w:rsidR="003A5BD0" w:rsidRPr="00F74A9C">
        <w:rPr>
          <w:rFonts w:ascii="Times New Roman" w:hAnsi="Times New Roman" w:cs="Times New Roman"/>
          <w:color w:val="222222"/>
          <w:sz w:val="24"/>
          <w:szCs w:val="24"/>
          <w:shd w:val="clear" w:color="auto" w:fill="FFFFFF"/>
        </w:rPr>
        <w:t>http://docs.spring.io/spring-framework/docs/</w:t>
      </w:r>
      <w:r w:rsidRPr="00C51353">
        <w:rPr>
          <w:rFonts w:ascii="Times New Roman" w:hAnsi="Times New Roman" w:cs="Times New Roman"/>
          <w:color w:val="222222"/>
          <w:sz w:val="24"/>
          <w:szCs w:val="24"/>
          <w:shd w:val="clear" w:color="auto" w:fill="FFFFFF"/>
        </w:rPr>
        <w:t>4.2.x/</w:t>
      </w:r>
    </w:p>
    <w:p w14:paraId="59C1130F" w14:textId="6DA6941E" w:rsidR="00C85073" w:rsidRPr="00C51353" w:rsidRDefault="00BF6BF1" w:rsidP="00162248">
      <w:pPr>
        <w:spacing w:line="240" w:lineRule="auto"/>
        <w:ind w:left="720" w:hanging="72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b/>
      </w:r>
      <w:r w:rsidR="00C85073" w:rsidRPr="00C51353">
        <w:rPr>
          <w:rFonts w:ascii="Times New Roman" w:hAnsi="Times New Roman" w:cs="Times New Roman"/>
          <w:color w:val="222222"/>
          <w:sz w:val="24"/>
          <w:szCs w:val="24"/>
          <w:shd w:val="clear" w:color="auto" w:fill="FFFFFF"/>
        </w:rPr>
        <w:t>spring-framework-reference/html/transaction.html</w:t>
      </w:r>
    </w:p>
    <w:p w14:paraId="5F0501C9" w14:textId="176F4D83" w:rsidR="00C85073" w:rsidRPr="00C51353" w:rsidRDefault="00C85073" w:rsidP="00162248">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color w:val="222222"/>
          <w:sz w:val="24"/>
          <w:szCs w:val="24"/>
          <w:shd w:val="clear" w:color="auto" w:fill="FFFFFF"/>
        </w:rPr>
        <w:t xml:space="preserve">[14] </w:t>
      </w:r>
      <w:r w:rsidRPr="00C51353">
        <w:rPr>
          <w:rFonts w:ascii="Times New Roman" w:hAnsi="Times New Roman" w:cs="Times New Roman"/>
          <w:sz w:val="24"/>
          <w:szCs w:val="24"/>
        </w:rPr>
        <w:t>Spring</w:t>
      </w:r>
      <w:r w:rsidR="00F7741F" w:rsidRPr="00C51353">
        <w:rPr>
          <w:rFonts w:ascii="Times New Roman" w:hAnsi="Times New Roman" w:cs="Times New Roman"/>
          <w:sz w:val="24"/>
          <w:szCs w:val="24"/>
        </w:rPr>
        <w:t>,</w:t>
      </w:r>
      <w:r w:rsidRPr="00C51353">
        <w:rPr>
          <w:rFonts w:ascii="Times New Roman" w:hAnsi="Times New Roman" w:cs="Times New Roman"/>
          <w:sz w:val="24"/>
          <w:szCs w:val="24"/>
        </w:rPr>
        <w:t xml:space="preserve"> </w:t>
      </w:r>
      <w:r w:rsidR="0011335A" w:rsidRPr="00C51353">
        <w:rPr>
          <w:rFonts w:ascii="Times New Roman" w:hAnsi="Times New Roman" w:cs="Times New Roman"/>
          <w:sz w:val="24"/>
          <w:szCs w:val="24"/>
        </w:rPr>
        <w:t>“Spring</w:t>
      </w:r>
      <w:r w:rsidRPr="00C51353">
        <w:rPr>
          <w:rFonts w:ascii="Times New Roman" w:hAnsi="Times New Roman" w:cs="Times New Roman"/>
          <w:color w:val="222222"/>
          <w:sz w:val="24"/>
          <w:szCs w:val="24"/>
          <w:shd w:val="clear" w:color="auto" w:fill="FFFFFF"/>
        </w:rPr>
        <w:t xml:space="preserve"> Security</w:t>
      </w:r>
      <w:r w:rsidR="00096914">
        <w:rPr>
          <w:rFonts w:ascii="Times New Roman" w:hAnsi="Times New Roman" w:cs="Times New Roman"/>
          <w:color w:val="222222"/>
          <w:sz w:val="24"/>
          <w:szCs w:val="24"/>
          <w:shd w:val="clear" w:color="auto" w:fill="FFFFFF"/>
        </w:rPr>
        <w:t>,</w:t>
      </w:r>
      <w:r w:rsidR="00A25B2A" w:rsidRPr="00C51353">
        <w:rPr>
          <w:rFonts w:ascii="Times New Roman" w:hAnsi="Times New Roman" w:cs="Times New Roman"/>
          <w:color w:val="222222"/>
          <w:sz w:val="24"/>
          <w:szCs w:val="24"/>
          <w:shd w:val="clear" w:color="auto" w:fill="FFFFFF"/>
        </w:rPr>
        <w:t>”</w:t>
      </w:r>
      <w:r w:rsidR="00853B62" w:rsidRPr="00C51353">
        <w:rPr>
          <w:rFonts w:ascii="Times New Roman" w:hAnsi="Times New Roman" w:cs="Times New Roman"/>
          <w:color w:val="222222"/>
          <w:sz w:val="24"/>
          <w:szCs w:val="24"/>
          <w:shd w:val="clear" w:color="auto" w:fill="FFFFFF"/>
        </w:rPr>
        <w:t xml:space="preserve"> </w:t>
      </w:r>
      <w:r w:rsidR="00777202" w:rsidRPr="00C51353">
        <w:rPr>
          <w:rFonts w:ascii="Times New Roman" w:hAnsi="Times New Roman" w:cs="Times New Roman"/>
          <w:color w:val="222222"/>
          <w:sz w:val="24"/>
          <w:szCs w:val="24"/>
          <w:shd w:val="clear" w:color="auto" w:fill="FFFFFF"/>
        </w:rPr>
        <w:t>n.d;</w:t>
      </w:r>
      <w:r w:rsidRPr="00C51353">
        <w:rPr>
          <w:rFonts w:ascii="Times New Roman" w:hAnsi="Times New Roman" w:cs="Times New Roman"/>
          <w:color w:val="222222"/>
          <w:sz w:val="24"/>
          <w:szCs w:val="24"/>
          <w:shd w:val="clear" w:color="auto" w:fill="FFFFFF"/>
        </w:rPr>
        <w:t xml:space="preserve"> </w:t>
      </w:r>
      <w:r w:rsidR="000C4898" w:rsidRPr="00767757">
        <w:rPr>
          <w:rFonts w:ascii="Times New Roman" w:hAnsi="Times New Roman" w:cs="Times New Roman"/>
          <w:color w:val="222222"/>
          <w:sz w:val="24"/>
          <w:szCs w:val="24"/>
          <w:shd w:val="clear" w:color="auto" w:fill="FFFFFF"/>
        </w:rPr>
        <w:t>http://docs.spring.io/spring-security/site/docs/3.0.x/</w:t>
      </w:r>
      <w:r w:rsidR="000C4898">
        <w:rPr>
          <w:rFonts w:ascii="Times New Roman" w:hAnsi="Times New Roman" w:cs="Times New Roman"/>
          <w:color w:val="222222"/>
          <w:sz w:val="24"/>
          <w:szCs w:val="24"/>
          <w:shd w:val="clear" w:color="auto" w:fill="FFFFFF"/>
        </w:rPr>
        <w:t xml:space="preserve">  </w:t>
      </w:r>
      <w:r w:rsidRPr="00C51353">
        <w:rPr>
          <w:rFonts w:ascii="Times New Roman" w:hAnsi="Times New Roman" w:cs="Times New Roman"/>
          <w:color w:val="222222"/>
          <w:sz w:val="24"/>
          <w:szCs w:val="24"/>
          <w:shd w:val="clear" w:color="auto" w:fill="FFFFFF"/>
        </w:rPr>
        <w:t>reference/introduction.html</w:t>
      </w:r>
    </w:p>
    <w:p w14:paraId="5E2265F7" w14:textId="7BAFAE15" w:rsidR="00C85073" w:rsidRPr="00C51353" w:rsidRDefault="00C85073" w:rsidP="00162248">
      <w:pPr>
        <w:spacing w:line="240" w:lineRule="auto"/>
        <w:ind w:left="720" w:hanging="720"/>
        <w:rPr>
          <w:rFonts w:ascii="Times New Roman" w:hAnsi="Times New Roman" w:cs="Times New Roman"/>
          <w:color w:val="222222"/>
          <w:sz w:val="24"/>
          <w:szCs w:val="24"/>
          <w:shd w:val="clear" w:color="auto" w:fill="FFFFFF"/>
        </w:rPr>
      </w:pPr>
      <w:r w:rsidRPr="00C51353">
        <w:rPr>
          <w:rFonts w:ascii="Times New Roman" w:hAnsi="Times New Roman" w:cs="Times New Roman"/>
          <w:color w:val="222222"/>
          <w:sz w:val="24"/>
          <w:szCs w:val="24"/>
          <w:shd w:val="clear" w:color="auto" w:fill="FFFFFF"/>
        </w:rPr>
        <w:lastRenderedPageBreak/>
        <w:t>[15] W</w:t>
      </w:r>
      <w:r w:rsidR="00664D8D" w:rsidRPr="00C51353">
        <w:rPr>
          <w:rFonts w:ascii="Times New Roman" w:hAnsi="Times New Roman" w:cs="Times New Roman"/>
          <w:color w:val="222222"/>
          <w:sz w:val="24"/>
          <w:szCs w:val="24"/>
          <w:shd w:val="clear" w:color="auto" w:fill="FFFFFF"/>
        </w:rPr>
        <w:t>.</w:t>
      </w:r>
      <w:r w:rsidR="00464139">
        <w:rPr>
          <w:rFonts w:ascii="Times New Roman" w:hAnsi="Times New Roman" w:cs="Times New Roman"/>
          <w:color w:val="222222"/>
          <w:sz w:val="24"/>
          <w:szCs w:val="24"/>
          <w:shd w:val="clear" w:color="auto" w:fill="FFFFFF"/>
        </w:rPr>
        <w:t xml:space="preserve"> HaiTao</w:t>
      </w:r>
      <w:r w:rsidRPr="00C51353">
        <w:rPr>
          <w:rFonts w:ascii="Times New Roman" w:hAnsi="Times New Roman" w:cs="Times New Roman"/>
          <w:color w:val="222222"/>
          <w:sz w:val="24"/>
          <w:szCs w:val="24"/>
          <w:shd w:val="clear" w:color="auto" w:fill="FFFFFF"/>
        </w:rPr>
        <w:t xml:space="preserve"> and </w:t>
      </w:r>
      <w:r w:rsidR="00664D8D" w:rsidRPr="00C51353">
        <w:rPr>
          <w:rFonts w:ascii="Times New Roman" w:hAnsi="Times New Roman" w:cs="Times New Roman"/>
          <w:color w:val="222222"/>
          <w:sz w:val="24"/>
          <w:szCs w:val="24"/>
          <w:shd w:val="clear" w:color="auto" w:fill="FFFFFF"/>
        </w:rPr>
        <w:t xml:space="preserve">J. </w:t>
      </w:r>
      <w:r w:rsidRPr="00C51353">
        <w:rPr>
          <w:rFonts w:ascii="Times New Roman" w:hAnsi="Times New Roman" w:cs="Times New Roman"/>
          <w:color w:val="222222"/>
          <w:sz w:val="24"/>
          <w:szCs w:val="24"/>
          <w:shd w:val="clear" w:color="auto" w:fill="FFFFFF"/>
        </w:rPr>
        <w:t>BaoXian</w:t>
      </w:r>
      <w:r w:rsidR="00664D8D" w:rsidRPr="00C51353">
        <w:rPr>
          <w:rFonts w:ascii="Times New Roman" w:hAnsi="Times New Roman" w:cs="Times New Roman"/>
          <w:color w:val="222222"/>
          <w:sz w:val="24"/>
          <w:szCs w:val="24"/>
          <w:shd w:val="clear" w:color="auto" w:fill="FFFFFF"/>
        </w:rPr>
        <w:t>,</w:t>
      </w:r>
      <w:r w:rsidRPr="00C51353">
        <w:rPr>
          <w:rFonts w:ascii="Times New Roman" w:hAnsi="Times New Roman" w:cs="Times New Roman"/>
          <w:color w:val="222222"/>
          <w:sz w:val="24"/>
          <w:szCs w:val="24"/>
          <w:shd w:val="clear" w:color="auto" w:fill="FFFFFF"/>
        </w:rPr>
        <w:t xml:space="preserve"> "Research </w:t>
      </w:r>
      <w:r w:rsidR="001138D4">
        <w:rPr>
          <w:rFonts w:ascii="Times New Roman" w:hAnsi="Times New Roman" w:cs="Times New Roman"/>
          <w:color w:val="222222"/>
          <w:sz w:val="24"/>
          <w:szCs w:val="24"/>
          <w:shd w:val="clear" w:color="auto" w:fill="FFFFFF"/>
        </w:rPr>
        <w:t>B</w:t>
      </w:r>
      <w:r w:rsidRPr="00C51353">
        <w:rPr>
          <w:rFonts w:ascii="Times New Roman" w:hAnsi="Times New Roman" w:cs="Times New Roman"/>
          <w:color w:val="222222"/>
          <w:sz w:val="24"/>
          <w:szCs w:val="24"/>
          <w:shd w:val="clear" w:color="auto" w:fill="FFFFFF"/>
        </w:rPr>
        <w:t xml:space="preserve">ased on </w:t>
      </w:r>
      <w:r w:rsidR="001138D4">
        <w:rPr>
          <w:rFonts w:ascii="Times New Roman" w:hAnsi="Times New Roman" w:cs="Times New Roman"/>
          <w:color w:val="222222"/>
          <w:sz w:val="24"/>
          <w:szCs w:val="24"/>
          <w:shd w:val="clear" w:color="auto" w:fill="FFFFFF"/>
        </w:rPr>
        <w:t>Web D</w:t>
      </w:r>
      <w:r w:rsidRPr="00C51353">
        <w:rPr>
          <w:rFonts w:ascii="Times New Roman" w:hAnsi="Times New Roman" w:cs="Times New Roman"/>
          <w:color w:val="222222"/>
          <w:sz w:val="24"/>
          <w:szCs w:val="24"/>
          <w:shd w:val="clear" w:color="auto" w:fill="FFFFFF"/>
        </w:rPr>
        <w:t xml:space="preserve">evelopment of </w:t>
      </w:r>
      <w:r w:rsidR="001138D4">
        <w:rPr>
          <w:rFonts w:ascii="Times New Roman" w:hAnsi="Times New Roman" w:cs="Times New Roman"/>
          <w:color w:val="222222"/>
          <w:sz w:val="24"/>
          <w:szCs w:val="24"/>
          <w:shd w:val="clear" w:color="auto" w:fill="FFFFFF"/>
        </w:rPr>
        <w:t>S</w:t>
      </w:r>
      <w:r w:rsidRPr="00C51353">
        <w:rPr>
          <w:rFonts w:ascii="Times New Roman" w:hAnsi="Times New Roman" w:cs="Times New Roman"/>
          <w:color w:val="222222"/>
          <w:sz w:val="24"/>
          <w:szCs w:val="24"/>
          <w:shd w:val="clear" w:color="auto" w:fill="FFFFFF"/>
        </w:rPr>
        <w:t>p</w:t>
      </w:r>
      <w:r w:rsidR="00664D8D" w:rsidRPr="00C51353">
        <w:rPr>
          <w:rFonts w:ascii="Times New Roman" w:hAnsi="Times New Roman" w:cs="Times New Roman"/>
          <w:color w:val="222222"/>
          <w:sz w:val="24"/>
          <w:szCs w:val="24"/>
          <w:shd w:val="clear" w:color="auto" w:fill="FFFFFF"/>
        </w:rPr>
        <w:t xml:space="preserve">ring </w:t>
      </w:r>
      <w:r w:rsidR="001138D4">
        <w:rPr>
          <w:rFonts w:ascii="Times New Roman" w:hAnsi="Times New Roman" w:cs="Times New Roman"/>
          <w:color w:val="222222"/>
          <w:sz w:val="24"/>
          <w:szCs w:val="24"/>
          <w:shd w:val="clear" w:color="auto" w:fill="FFFFFF"/>
        </w:rPr>
        <w:t>I</w:t>
      </w:r>
      <w:r w:rsidR="00664D8D" w:rsidRPr="00C51353">
        <w:rPr>
          <w:rFonts w:ascii="Times New Roman" w:hAnsi="Times New Roman" w:cs="Times New Roman"/>
          <w:color w:val="222222"/>
          <w:sz w:val="24"/>
          <w:szCs w:val="24"/>
          <w:shd w:val="clear" w:color="auto" w:fill="FFFFFF"/>
        </w:rPr>
        <w:t xml:space="preserve">ntegration </w:t>
      </w:r>
      <w:r w:rsidR="001138D4">
        <w:rPr>
          <w:rFonts w:ascii="Times New Roman" w:hAnsi="Times New Roman" w:cs="Times New Roman"/>
          <w:color w:val="222222"/>
          <w:sz w:val="24"/>
          <w:szCs w:val="24"/>
          <w:shd w:val="clear" w:color="auto" w:fill="FFFFFF"/>
        </w:rPr>
        <w:t>F</w:t>
      </w:r>
      <w:r w:rsidR="00664D8D" w:rsidRPr="00C51353">
        <w:rPr>
          <w:rFonts w:ascii="Times New Roman" w:hAnsi="Times New Roman" w:cs="Times New Roman"/>
          <w:color w:val="222222"/>
          <w:sz w:val="24"/>
          <w:szCs w:val="24"/>
          <w:shd w:val="clear" w:color="auto" w:fill="FFFFFF"/>
        </w:rPr>
        <w:t>ramework,</w:t>
      </w:r>
      <w:r w:rsidRPr="00C51353">
        <w:rPr>
          <w:rFonts w:ascii="Times New Roman" w:hAnsi="Times New Roman" w:cs="Times New Roman"/>
          <w:color w:val="222222"/>
          <w:sz w:val="24"/>
          <w:szCs w:val="24"/>
          <w:shd w:val="clear" w:color="auto" w:fill="FFFFFF"/>
        </w:rPr>
        <w:t>"</w:t>
      </w:r>
      <w:r w:rsidR="00664D8D" w:rsidRPr="00C51353">
        <w:rPr>
          <w:rFonts w:ascii="Times New Roman" w:hAnsi="Times New Roman" w:cs="Times New Roman"/>
          <w:color w:val="222222"/>
          <w:sz w:val="24"/>
          <w:szCs w:val="24"/>
          <w:shd w:val="clear" w:color="auto" w:fill="FFFFFF"/>
        </w:rPr>
        <w:t xml:space="preserve"> </w:t>
      </w:r>
      <w:r w:rsidR="00664D8D" w:rsidRPr="00C51353">
        <w:rPr>
          <w:rFonts w:ascii="Times New Roman" w:hAnsi="Times New Roman" w:cs="Times New Roman"/>
          <w:i/>
          <w:color w:val="222222"/>
          <w:sz w:val="24"/>
          <w:szCs w:val="24"/>
          <w:shd w:val="clear" w:color="auto" w:fill="FFFFFF"/>
        </w:rPr>
        <w:t>Proc.</w:t>
      </w:r>
      <w:r w:rsidR="00664D8D" w:rsidRPr="00C51353">
        <w:rPr>
          <w:rFonts w:ascii="Times New Roman" w:hAnsi="Times New Roman" w:cs="Times New Roman"/>
          <w:sz w:val="24"/>
          <w:szCs w:val="24"/>
        </w:rPr>
        <w:t xml:space="preserve"> </w:t>
      </w:r>
      <w:r w:rsidR="00664D8D" w:rsidRPr="00C51353">
        <w:rPr>
          <w:rFonts w:ascii="Times New Roman" w:hAnsi="Times New Roman" w:cs="Times New Roman"/>
          <w:i/>
          <w:color w:val="222222"/>
          <w:sz w:val="24"/>
          <w:szCs w:val="24"/>
          <w:shd w:val="clear" w:color="auto" w:fill="FFFFFF"/>
        </w:rPr>
        <w:t>Intl. Forum on Information Technology and Applications</w:t>
      </w:r>
      <w:r w:rsidRPr="00C51353">
        <w:rPr>
          <w:rFonts w:ascii="Times New Roman" w:hAnsi="Times New Roman" w:cs="Times New Roman"/>
          <w:color w:val="222222"/>
          <w:sz w:val="24"/>
          <w:szCs w:val="24"/>
          <w:shd w:val="clear" w:color="auto" w:fill="FFFFFF"/>
        </w:rPr>
        <w:t>,</w:t>
      </w:r>
      <w:r w:rsidR="00664D8D" w:rsidRPr="00C51353">
        <w:rPr>
          <w:rFonts w:ascii="Times New Roman" w:hAnsi="Times New Roman" w:cs="Times New Roman"/>
          <w:color w:val="222222"/>
          <w:sz w:val="24"/>
          <w:szCs w:val="24"/>
          <w:shd w:val="clear" w:color="auto" w:fill="FFFFFF"/>
        </w:rPr>
        <w:t xml:space="preserve"> 2010, pp. 325-328</w:t>
      </w:r>
      <w:r w:rsidRPr="00C51353">
        <w:rPr>
          <w:rFonts w:ascii="Times New Roman" w:hAnsi="Times New Roman" w:cs="Times New Roman"/>
          <w:color w:val="222222"/>
          <w:sz w:val="24"/>
          <w:szCs w:val="24"/>
          <w:shd w:val="clear" w:color="auto" w:fill="FFFFFF"/>
        </w:rPr>
        <w:t>.</w:t>
      </w:r>
    </w:p>
    <w:p w14:paraId="68AEAEC9" w14:textId="2003B13A" w:rsidR="00C85073" w:rsidRPr="008F1875" w:rsidRDefault="00C85073" w:rsidP="00162248">
      <w:pPr>
        <w:spacing w:line="240" w:lineRule="auto"/>
        <w:ind w:left="720" w:hanging="720"/>
        <w:rPr>
          <w:rFonts w:ascii="Times New Roman" w:hAnsi="Times New Roman" w:cs="Times New Roman"/>
          <w:sz w:val="24"/>
          <w:szCs w:val="24"/>
          <w:shd w:val="clear" w:color="auto" w:fill="FFFFFF"/>
        </w:rPr>
      </w:pPr>
      <w:r w:rsidRPr="00C51353">
        <w:rPr>
          <w:rFonts w:ascii="Times New Roman" w:hAnsi="Times New Roman" w:cs="Times New Roman"/>
          <w:color w:val="222222"/>
          <w:sz w:val="24"/>
          <w:szCs w:val="24"/>
          <w:shd w:val="clear" w:color="auto" w:fill="FFFFFF"/>
        </w:rPr>
        <w:t xml:space="preserve">[16] Mozilla </w:t>
      </w:r>
      <w:r w:rsidR="00777202" w:rsidRPr="00C51353">
        <w:rPr>
          <w:rFonts w:ascii="Times New Roman" w:hAnsi="Times New Roman" w:cs="Times New Roman"/>
          <w:color w:val="222222"/>
          <w:sz w:val="24"/>
          <w:szCs w:val="24"/>
          <w:shd w:val="clear" w:color="auto" w:fill="FFFFFF"/>
        </w:rPr>
        <w:t>Developer Network,</w:t>
      </w:r>
      <w:r w:rsidRPr="00C51353">
        <w:rPr>
          <w:rFonts w:ascii="Times New Roman" w:hAnsi="Times New Roman" w:cs="Times New Roman"/>
          <w:color w:val="222222"/>
          <w:sz w:val="24"/>
          <w:szCs w:val="24"/>
          <w:shd w:val="clear" w:color="auto" w:fill="FFFFFF"/>
        </w:rPr>
        <w:t xml:space="preserve"> </w:t>
      </w:r>
      <w:r w:rsidR="00777202" w:rsidRPr="00C51353">
        <w:rPr>
          <w:rFonts w:ascii="Times New Roman" w:hAnsi="Times New Roman" w:cs="Times New Roman"/>
          <w:color w:val="222222"/>
          <w:sz w:val="24"/>
          <w:szCs w:val="24"/>
          <w:shd w:val="clear" w:color="auto" w:fill="FFFFFF"/>
        </w:rPr>
        <w:t>“P</w:t>
      </w:r>
      <w:r w:rsidRPr="00C51353">
        <w:rPr>
          <w:rFonts w:ascii="Times New Roman" w:hAnsi="Times New Roman" w:cs="Times New Roman"/>
          <w:color w:val="222222"/>
          <w:sz w:val="24"/>
          <w:szCs w:val="24"/>
          <w:shd w:val="clear" w:color="auto" w:fill="FFFFFF"/>
        </w:rPr>
        <w:t>romise</w:t>
      </w:r>
      <w:r w:rsidR="006858A7">
        <w:rPr>
          <w:rFonts w:ascii="Times New Roman" w:hAnsi="Times New Roman" w:cs="Times New Roman"/>
          <w:color w:val="222222"/>
          <w:sz w:val="24"/>
          <w:szCs w:val="24"/>
          <w:shd w:val="clear" w:color="auto" w:fill="FFFFFF"/>
        </w:rPr>
        <w:t>,</w:t>
      </w:r>
      <w:r w:rsidR="00777202" w:rsidRPr="00C51353">
        <w:rPr>
          <w:rFonts w:ascii="Times New Roman" w:hAnsi="Times New Roman" w:cs="Times New Roman"/>
          <w:color w:val="222222"/>
          <w:sz w:val="24"/>
          <w:szCs w:val="24"/>
          <w:shd w:val="clear" w:color="auto" w:fill="FFFFFF"/>
        </w:rPr>
        <w:t>” 2017;</w:t>
      </w:r>
      <w:r w:rsidRPr="00C51353">
        <w:rPr>
          <w:rFonts w:ascii="Times New Roman" w:hAnsi="Times New Roman" w:cs="Times New Roman"/>
          <w:color w:val="222222"/>
          <w:sz w:val="24"/>
          <w:szCs w:val="24"/>
          <w:shd w:val="clear" w:color="auto" w:fill="FFFFFF"/>
        </w:rPr>
        <w:t xml:space="preserve"> </w:t>
      </w:r>
      <w:r w:rsidR="00EA00A5" w:rsidRPr="00170351">
        <w:rPr>
          <w:rFonts w:ascii="Times New Roman" w:hAnsi="Times New Roman" w:cs="Times New Roman"/>
          <w:sz w:val="24"/>
          <w:szCs w:val="24"/>
          <w:shd w:val="clear" w:color="auto" w:fill="FFFFFF"/>
        </w:rPr>
        <w:t>https://developer.mozilla.org/en-US/docs/</w:t>
      </w:r>
      <w:r w:rsidR="00EA00A5">
        <w:rPr>
          <w:rFonts w:ascii="Times New Roman" w:hAnsi="Times New Roman" w:cs="Times New Roman"/>
          <w:sz w:val="24"/>
          <w:szCs w:val="24"/>
          <w:shd w:val="clear" w:color="auto" w:fill="FFFFFF"/>
        </w:rPr>
        <w:t xml:space="preserve"> </w:t>
      </w:r>
      <w:r w:rsidRPr="00C51353">
        <w:rPr>
          <w:rFonts w:ascii="Times New Roman" w:hAnsi="Times New Roman" w:cs="Times New Roman"/>
          <w:sz w:val="24"/>
          <w:szCs w:val="24"/>
          <w:shd w:val="clear" w:color="auto" w:fill="FFFFFF"/>
        </w:rPr>
        <w:t>Web/JavaScript/Reference/Global_Objects/Promise</w:t>
      </w:r>
    </w:p>
    <w:p w14:paraId="3C4B5CA6" w14:textId="624E1F7B" w:rsidR="00232F8F" w:rsidRDefault="00C85073" w:rsidP="00EA00A5">
      <w:pPr>
        <w:spacing w:line="240" w:lineRule="auto"/>
        <w:rPr>
          <w:rFonts w:ascii="Times New Roman" w:hAnsi="Times New Roman" w:cs="Times New Roman"/>
          <w:color w:val="222222"/>
          <w:sz w:val="24"/>
          <w:szCs w:val="24"/>
          <w:shd w:val="clear" w:color="auto" w:fill="FFFFFF"/>
        </w:rPr>
      </w:pPr>
      <w:r w:rsidRPr="00C51353">
        <w:rPr>
          <w:rFonts w:ascii="Times New Roman" w:hAnsi="Times New Roman" w:cs="Times New Roman"/>
          <w:color w:val="222222"/>
          <w:sz w:val="24"/>
          <w:szCs w:val="24"/>
          <w:shd w:val="clear" w:color="auto" w:fill="FFFFFF"/>
        </w:rPr>
        <w:t>[17] Firebase</w:t>
      </w:r>
      <w:r w:rsidR="00A84491" w:rsidRPr="00C51353">
        <w:rPr>
          <w:rFonts w:ascii="Times New Roman" w:hAnsi="Times New Roman" w:cs="Times New Roman"/>
          <w:color w:val="222222"/>
          <w:sz w:val="24"/>
          <w:szCs w:val="24"/>
          <w:shd w:val="clear" w:color="auto" w:fill="FFFFFF"/>
        </w:rPr>
        <w:t>, “</w:t>
      </w:r>
      <w:r w:rsidRPr="00C51353">
        <w:rPr>
          <w:rFonts w:ascii="Times New Roman" w:hAnsi="Times New Roman" w:cs="Times New Roman"/>
          <w:color w:val="222222"/>
          <w:sz w:val="24"/>
          <w:szCs w:val="24"/>
          <w:shd w:val="clear" w:color="auto" w:fill="FFFFFF"/>
        </w:rPr>
        <w:t xml:space="preserve">Firebase </w:t>
      </w:r>
      <w:r w:rsidR="006858A7">
        <w:rPr>
          <w:rFonts w:ascii="Times New Roman" w:hAnsi="Times New Roman" w:cs="Times New Roman"/>
          <w:color w:val="222222"/>
          <w:sz w:val="24"/>
          <w:szCs w:val="24"/>
          <w:shd w:val="clear" w:color="auto" w:fill="FFFFFF"/>
        </w:rPr>
        <w:t>C</w:t>
      </w:r>
      <w:r w:rsidRPr="00C51353">
        <w:rPr>
          <w:rFonts w:ascii="Times New Roman" w:hAnsi="Times New Roman" w:cs="Times New Roman"/>
          <w:color w:val="222222"/>
          <w:sz w:val="24"/>
          <w:szCs w:val="24"/>
          <w:shd w:val="clear" w:color="auto" w:fill="FFFFFF"/>
        </w:rPr>
        <w:t xml:space="preserve">loud </w:t>
      </w:r>
      <w:r w:rsidR="006858A7">
        <w:rPr>
          <w:rFonts w:ascii="Times New Roman" w:hAnsi="Times New Roman" w:cs="Times New Roman"/>
          <w:color w:val="222222"/>
          <w:sz w:val="24"/>
          <w:szCs w:val="24"/>
          <w:shd w:val="clear" w:color="auto" w:fill="FFFFFF"/>
        </w:rPr>
        <w:t>M</w:t>
      </w:r>
      <w:r w:rsidRPr="00C51353">
        <w:rPr>
          <w:rFonts w:ascii="Times New Roman" w:hAnsi="Times New Roman" w:cs="Times New Roman"/>
          <w:color w:val="222222"/>
          <w:sz w:val="24"/>
          <w:szCs w:val="24"/>
          <w:shd w:val="clear" w:color="auto" w:fill="FFFFFF"/>
        </w:rPr>
        <w:t>essaging</w:t>
      </w:r>
      <w:r w:rsidR="006858A7">
        <w:rPr>
          <w:rFonts w:ascii="Times New Roman" w:hAnsi="Times New Roman" w:cs="Times New Roman"/>
          <w:color w:val="222222"/>
          <w:sz w:val="24"/>
          <w:szCs w:val="24"/>
          <w:shd w:val="clear" w:color="auto" w:fill="FFFFFF"/>
        </w:rPr>
        <w:t>,</w:t>
      </w:r>
      <w:r w:rsidR="00A84491" w:rsidRPr="00C51353">
        <w:rPr>
          <w:rFonts w:ascii="Times New Roman" w:hAnsi="Times New Roman" w:cs="Times New Roman"/>
          <w:color w:val="222222"/>
          <w:sz w:val="24"/>
          <w:szCs w:val="24"/>
          <w:shd w:val="clear" w:color="auto" w:fill="FFFFFF"/>
        </w:rPr>
        <w:t xml:space="preserve">” Feb. 2017; </w:t>
      </w:r>
      <w:r w:rsidR="00EA00A5" w:rsidRPr="00170351">
        <w:rPr>
          <w:rFonts w:ascii="Times New Roman" w:hAnsi="Times New Roman" w:cs="Times New Roman"/>
          <w:color w:val="222222"/>
          <w:sz w:val="24"/>
          <w:szCs w:val="24"/>
          <w:shd w:val="clear" w:color="auto" w:fill="FFFFFF"/>
        </w:rPr>
        <w:t>https://firebase.google.com/docs/cloud-</w:t>
      </w:r>
      <w:r w:rsidR="00EA00A5">
        <w:rPr>
          <w:rFonts w:ascii="Times New Roman" w:hAnsi="Times New Roman" w:cs="Times New Roman"/>
          <w:color w:val="222222"/>
          <w:sz w:val="24"/>
          <w:szCs w:val="24"/>
          <w:shd w:val="clear" w:color="auto" w:fill="FFFFFF"/>
        </w:rPr>
        <w:tab/>
      </w:r>
      <w:r w:rsidRPr="00C51353">
        <w:rPr>
          <w:rFonts w:ascii="Times New Roman" w:hAnsi="Times New Roman" w:cs="Times New Roman"/>
          <w:color w:val="222222"/>
          <w:sz w:val="24"/>
          <w:szCs w:val="24"/>
          <w:shd w:val="clear" w:color="auto" w:fill="FFFFFF"/>
        </w:rPr>
        <w:t>messaging/</w:t>
      </w:r>
    </w:p>
    <w:p w14:paraId="7F8D4050" w14:textId="1D6F452A" w:rsidR="00D4574B" w:rsidRDefault="00D4574B" w:rsidP="00162248">
      <w:pPr>
        <w:spacing w:line="24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[18] </w:t>
      </w:r>
      <w:r w:rsidR="00566000">
        <w:rPr>
          <w:rFonts w:ascii="Times New Roman" w:hAnsi="Times New Roman" w:cs="Times New Roman"/>
          <w:color w:val="222222"/>
          <w:sz w:val="24"/>
          <w:szCs w:val="24"/>
          <w:shd w:val="clear" w:color="auto" w:fill="FFFFFF"/>
        </w:rPr>
        <w:t>Google, “Google Maps APIs</w:t>
      </w:r>
      <w:r w:rsidR="00805726">
        <w:rPr>
          <w:rFonts w:ascii="Times New Roman" w:hAnsi="Times New Roman" w:cs="Times New Roman"/>
          <w:color w:val="222222"/>
          <w:sz w:val="24"/>
          <w:szCs w:val="24"/>
          <w:shd w:val="clear" w:color="auto" w:fill="FFFFFF"/>
        </w:rPr>
        <w:t>,</w:t>
      </w:r>
      <w:r w:rsidR="00566000">
        <w:rPr>
          <w:rFonts w:ascii="Times New Roman" w:hAnsi="Times New Roman" w:cs="Times New Roman"/>
          <w:color w:val="222222"/>
          <w:sz w:val="24"/>
          <w:szCs w:val="24"/>
          <w:shd w:val="clear" w:color="auto" w:fill="FFFFFF"/>
        </w:rPr>
        <w:t>”</w:t>
      </w:r>
      <w:r w:rsidR="00805726">
        <w:rPr>
          <w:rFonts w:ascii="Times New Roman" w:hAnsi="Times New Roman" w:cs="Times New Roman"/>
          <w:color w:val="222222"/>
          <w:sz w:val="24"/>
          <w:szCs w:val="24"/>
          <w:shd w:val="clear" w:color="auto" w:fill="FFFFFF"/>
        </w:rPr>
        <w:t xml:space="preserve"> Jan. 2017; </w:t>
      </w:r>
      <w:r w:rsidR="00805726" w:rsidRPr="00B1424F">
        <w:rPr>
          <w:rFonts w:ascii="Times New Roman" w:hAnsi="Times New Roman" w:cs="Times New Roman"/>
          <w:color w:val="222222"/>
          <w:sz w:val="24"/>
          <w:szCs w:val="24"/>
          <w:shd w:val="clear" w:color="auto" w:fill="FFFFFF"/>
        </w:rPr>
        <w:t>https://developers.google.com/maps/</w:t>
      </w:r>
    </w:p>
    <w:p w14:paraId="24EE3FB2" w14:textId="6A6759DE" w:rsidR="00805726" w:rsidRDefault="00805726" w:rsidP="00185F31">
      <w:pPr>
        <w:spacing w:line="24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[19] </w:t>
      </w:r>
      <w:r w:rsidR="00474AF5">
        <w:rPr>
          <w:rFonts w:ascii="Times New Roman" w:hAnsi="Times New Roman" w:cs="Times New Roman"/>
          <w:color w:val="222222"/>
          <w:sz w:val="24"/>
          <w:szCs w:val="24"/>
          <w:shd w:val="clear" w:color="auto" w:fill="FFFFFF"/>
        </w:rPr>
        <w:t>Uber Developers, “</w:t>
      </w:r>
      <w:r w:rsidR="00474AF5" w:rsidRPr="00474AF5">
        <w:rPr>
          <w:rFonts w:ascii="Times New Roman" w:hAnsi="Times New Roman" w:cs="Times New Roman"/>
          <w:color w:val="222222"/>
          <w:sz w:val="24"/>
          <w:szCs w:val="24"/>
          <w:shd w:val="clear" w:color="auto" w:fill="FFFFFF"/>
        </w:rPr>
        <w:t>Riders API Guide</w:t>
      </w:r>
      <w:r w:rsidR="00474AF5">
        <w:rPr>
          <w:rFonts w:ascii="Times New Roman" w:hAnsi="Times New Roman" w:cs="Times New Roman"/>
          <w:color w:val="222222"/>
          <w:sz w:val="24"/>
          <w:szCs w:val="24"/>
          <w:shd w:val="clear" w:color="auto" w:fill="FFFFFF"/>
        </w:rPr>
        <w:t xml:space="preserve">,” 2017; </w:t>
      </w:r>
      <w:r w:rsidR="00185F31" w:rsidRPr="005862AE">
        <w:rPr>
          <w:rFonts w:ascii="Times New Roman" w:hAnsi="Times New Roman" w:cs="Times New Roman"/>
          <w:color w:val="222222"/>
          <w:sz w:val="24"/>
          <w:szCs w:val="24"/>
          <w:shd w:val="clear" w:color="auto" w:fill="FFFFFF"/>
        </w:rPr>
        <w:t>https://developer.uber.com/docs/riders/</w:t>
      </w:r>
      <w:r w:rsidR="00185F31">
        <w:rPr>
          <w:rFonts w:ascii="Times New Roman" w:hAnsi="Times New Roman" w:cs="Times New Roman"/>
          <w:color w:val="222222"/>
          <w:sz w:val="24"/>
          <w:szCs w:val="24"/>
          <w:shd w:val="clear" w:color="auto" w:fill="FFFFFF"/>
        </w:rPr>
        <w:t xml:space="preserve"> </w:t>
      </w:r>
      <w:r w:rsidR="00185F31">
        <w:rPr>
          <w:rFonts w:ascii="Times New Roman" w:hAnsi="Times New Roman" w:cs="Times New Roman"/>
          <w:color w:val="222222"/>
          <w:sz w:val="24"/>
          <w:szCs w:val="24"/>
          <w:shd w:val="clear" w:color="auto" w:fill="FFFFFF"/>
        </w:rPr>
        <w:tab/>
      </w:r>
      <w:r w:rsidR="00474AF5" w:rsidRPr="00474AF5">
        <w:rPr>
          <w:rFonts w:ascii="Times New Roman" w:hAnsi="Times New Roman" w:cs="Times New Roman"/>
          <w:color w:val="222222"/>
          <w:sz w:val="24"/>
          <w:szCs w:val="24"/>
          <w:shd w:val="clear" w:color="auto" w:fill="FFFFFF"/>
        </w:rPr>
        <w:t>references/api</w:t>
      </w:r>
      <w:r w:rsidR="00474AF5">
        <w:rPr>
          <w:rFonts w:ascii="Times New Roman" w:hAnsi="Times New Roman" w:cs="Times New Roman"/>
          <w:color w:val="222222"/>
          <w:sz w:val="24"/>
          <w:szCs w:val="24"/>
          <w:shd w:val="clear" w:color="auto" w:fill="FFFFFF"/>
        </w:rPr>
        <w:t xml:space="preserve"> </w:t>
      </w:r>
    </w:p>
    <w:p w14:paraId="3A0FC69F" w14:textId="1FF16F62" w:rsidR="00805726" w:rsidRPr="006C679C" w:rsidRDefault="00474AF5" w:rsidP="006C679C">
      <w:pPr>
        <w:spacing w:line="24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[20] Lyft, </w:t>
      </w:r>
      <w:r w:rsidR="006E60FF">
        <w:rPr>
          <w:rFonts w:ascii="Times New Roman" w:hAnsi="Times New Roman" w:cs="Times New Roman"/>
          <w:color w:val="222222"/>
          <w:sz w:val="24"/>
          <w:szCs w:val="24"/>
          <w:shd w:val="clear" w:color="auto" w:fill="FFFFFF"/>
        </w:rPr>
        <w:t xml:space="preserve">“Ride Request API,” 2017; </w:t>
      </w:r>
      <w:r w:rsidR="006E60FF" w:rsidRPr="006E60FF">
        <w:rPr>
          <w:rFonts w:ascii="Times New Roman" w:hAnsi="Times New Roman" w:cs="Times New Roman"/>
          <w:color w:val="222222"/>
          <w:sz w:val="24"/>
          <w:szCs w:val="24"/>
          <w:shd w:val="clear" w:color="auto" w:fill="FFFFFF"/>
        </w:rPr>
        <w:t>https://developer.lyft.com/v1/reference</w:t>
      </w:r>
      <w:r w:rsidR="006E60FF">
        <w:rPr>
          <w:rFonts w:ascii="Times New Roman" w:hAnsi="Times New Roman" w:cs="Times New Roman"/>
          <w:color w:val="222222"/>
          <w:sz w:val="24"/>
          <w:szCs w:val="24"/>
          <w:shd w:val="clear" w:color="auto" w:fill="FFFFFF"/>
        </w:rPr>
        <w:t xml:space="preserve"> </w:t>
      </w:r>
    </w:p>
    <w:sectPr w:rsidR="00805726" w:rsidRPr="006C679C" w:rsidSect="002B015F">
      <w:pgSz w:w="12242" w:h="15842" w:code="1"/>
      <w:pgMar w:top="1440" w:right="1440" w:bottom="1440" w:left="1440" w:header="709"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Beatriz Villa" w:date="2017-02-20T09:32:00Z" w:initials="BV">
    <w:p w14:paraId="45BC3AA9" w14:textId="64FEF73E" w:rsidR="00695136" w:rsidRDefault="00695136">
      <w:pPr>
        <w:pStyle w:val="CommentText"/>
      </w:pPr>
      <w:r>
        <w:rPr>
          <w:rStyle w:val="CommentReference"/>
        </w:rPr>
        <w:annotationRef/>
      </w:r>
      <w:r>
        <w:t>Does this have to be labeled as a table</w:t>
      </w:r>
    </w:p>
  </w:comment>
  <w:comment w:id="5" w:author="Beatriz Villa" w:date="2017-02-20T09:33:00Z" w:initials="BV">
    <w:p w14:paraId="245FE116" w14:textId="704DA505" w:rsidR="00695136" w:rsidRDefault="00695136">
      <w:pPr>
        <w:pStyle w:val="CommentText"/>
      </w:pPr>
      <w:r>
        <w:rPr>
          <w:rStyle w:val="CommentReference"/>
        </w:rPr>
        <w:annotationRef/>
      </w:r>
      <w:r>
        <w:t>The information here is technically inserted into a table so it has to be called “Table” according to library standards. Keval might be able to call it a figure when he submits his report to the department but will have to change it when he submits it to the library. In any case, we will double check during the pre-submission consultation.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BC3AA9" w15:done="0"/>
  <w15:commentEx w15:paraId="245FE11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E5477" w14:textId="77777777" w:rsidR="003362B1" w:rsidRDefault="003362B1" w:rsidP="001C276F">
      <w:pPr>
        <w:spacing w:after="0" w:line="240" w:lineRule="auto"/>
      </w:pPr>
      <w:r>
        <w:separator/>
      </w:r>
    </w:p>
  </w:endnote>
  <w:endnote w:type="continuationSeparator" w:id="0">
    <w:p w14:paraId="3CC4C0AA" w14:textId="77777777" w:rsidR="003362B1" w:rsidRDefault="003362B1" w:rsidP="001C2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330B2" w14:textId="4BC6393C" w:rsidR="00695136" w:rsidRDefault="00695136">
    <w:pPr>
      <w:pStyle w:val="Footer"/>
      <w:jc w:val="center"/>
    </w:pPr>
  </w:p>
  <w:p w14:paraId="5C43416E" w14:textId="77777777" w:rsidR="00695136" w:rsidRDefault="006951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807854"/>
      <w:docPartObj>
        <w:docPartGallery w:val="Page Numbers (Bottom of Page)"/>
        <w:docPartUnique/>
      </w:docPartObj>
    </w:sdtPr>
    <w:sdtEndPr>
      <w:rPr>
        <w:noProof/>
      </w:rPr>
    </w:sdtEndPr>
    <w:sdtContent>
      <w:p w14:paraId="498AEBA9" w14:textId="176FB39F" w:rsidR="00695136" w:rsidRDefault="00695136">
        <w:pPr>
          <w:pStyle w:val="Footer"/>
          <w:jc w:val="center"/>
        </w:pPr>
        <w:r>
          <w:fldChar w:fldCharType="begin"/>
        </w:r>
        <w:r>
          <w:instrText xml:space="preserve"> PAGE   \* MERGEFORMAT </w:instrText>
        </w:r>
        <w:r>
          <w:fldChar w:fldCharType="separate"/>
        </w:r>
        <w:r w:rsidR="007723D0">
          <w:rPr>
            <w:noProof/>
          </w:rPr>
          <w:t>1</w:t>
        </w:r>
        <w:r>
          <w:rPr>
            <w:noProof/>
          </w:rPr>
          <w:fldChar w:fldCharType="end"/>
        </w:r>
      </w:p>
    </w:sdtContent>
  </w:sdt>
  <w:p w14:paraId="36C548E9" w14:textId="77777777" w:rsidR="00695136" w:rsidRDefault="006951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2115358"/>
      <w:docPartObj>
        <w:docPartGallery w:val="Page Numbers (Bottom of Page)"/>
        <w:docPartUnique/>
      </w:docPartObj>
    </w:sdtPr>
    <w:sdtEndPr>
      <w:rPr>
        <w:rFonts w:ascii="Times New Roman" w:hAnsi="Times New Roman" w:cs="Times New Roman"/>
        <w:noProof/>
        <w:sz w:val="24"/>
        <w:szCs w:val="24"/>
      </w:rPr>
    </w:sdtEndPr>
    <w:sdtContent>
      <w:p w14:paraId="3359DF50" w14:textId="282EDC4E" w:rsidR="00695136" w:rsidRPr="007160DC" w:rsidRDefault="00695136">
        <w:pPr>
          <w:pStyle w:val="Footer"/>
          <w:jc w:val="center"/>
          <w:rPr>
            <w:rFonts w:ascii="Times New Roman" w:hAnsi="Times New Roman" w:cs="Times New Roman"/>
            <w:sz w:val="24"/>
            <w:szCs w:val="24"/>
          </w:rPr>
        </w:pPr>
        <w:r w:rsidRPr="007160DC">
          <w:rPr>
            <w:rFonts w:ascii="Times New Roman" w:hAnsi="Times New Roman" w:cs="Times New Roman"/>
            <w:sz w:val="24"/>
            <w:szCs w:val="24"/>
          </w:rPr>
          <w:fldChar w:fldCharType="begin"/>
        </w:r>
        <w:r w:rsidRPr="007160DC">
          <w:rPr>
            <w:rFonts w:ascii="Times New Roman" w:hAnsi="Times New Roman" w:cs="Times New Roman"/>
            <w:sz w:val="24"/>
            <w:szCs w:val="24"/>
          </w:rPr>
          <w:instrText xml:space="preserve"> PAGE   \* MERGEFORMAT </w:instrText>
        </w:r>
        <w:r w:rsidRPr="007160DC">
          <w:rPr>
            <w:rFonts w:ascii="Times New Roman" w:hAnsi="Times New Roman" w:cs="Times New Roman"/>
            <w:sz w:val="24"/>
            <w:szCs w:val="24"/>
          </w:rPr>
          <w:fldChar w:fldCharType="separate"/>
        </w:r>
        <w:r w:rsidR="007723D0">
          <w:rPr>
            <w:rFonts w:ascii="Times New Roman" w:hAnsi="Times New Roman" w:cs="Times New Roman"/>
            <w:noProof/>
            <w:sz w:val="24"/>
            <w:szCs w:val="24"/>
          </w:rPr>
          <w:t>35</w:t>
        </w:r>
        <w:r w:rsidRPr="007160DC">
          <w:rPr>
            <w:rFonts w:ascii="Times New Roman" w:hAnsi="Times New Roman" w:cs="Times New Roman"/>
            <w:noProof/>
            <w:sz w:val="24"/>
            <w:szCs w:val="24"/>
          </w:rPr>
          <w:fldChar w:fldCharType="end"/>
        </w:r>
      </w:p>
    </w:sdtContent>
  </w:sdt>
  <w:p w14:paraId="19D8D256" w14:textId="77777777" w:rsidR="00695136" w:rsidRDefault="00695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E7305" w14:textId="77777777" w:rsidR="003362B1" w:rsidRDefault="003362B1" w:rsidP="001C276F">
      <w:pPr>
        <w:spacing w:after="0" w:line="240" w:lineRule="auto"/>
      </w:pPr>
      <w:r>
        <w:separator/>
      </w:r>
    </w:p>
  </w:footnote>
  <w:footnote w:type="continuationSeparator" w:id="0">
    <w:p w14:paraId="047BFDEA" w14:textId="77777777" w:rsidR="003362B1" w:rsidRDefault="003362B1" w:rsidP="001C27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24F10"/>
    <w:multiLevelType w:val="hybridMultilevel"/>
    <w:tmpl w:val="E23A7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7F5400"/>
    <w:multiLevelType w:val="hybridMultilevel"/>
    <w:tmpl w:val="B8622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CE0E20"/>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169F5"/>
    <w:multiLevelType w:val="hybridMultilevel"/>
    <w:tmpl w:val="F1F01E58"/>
    <w:lvl w:ilvl="0" w:tplc="764A6C9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4" w15:restartNumberingAfterBreak="0">
    <w:nsid w:val="173D32C6"/>
    <w:multiLevelType w:val="hybridMultilevel"/>
    <w:tmpl w:val="99BAF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C70DB1"/>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D55E02"/>
    <w:multiLevelType w:val="hybridMultilevel"/>
    <w:tmpl w:val="A7A63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D21B5"/>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8A71DA"/>
    <w:multiLevelType w:val="hybridMultilevel"/>
    <w:tmpl w:val="806081A8"/>
    <w:lvl w:ilvl="0" w:tplc="764A6C9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9" w15:restartNumberingAfterBreak="0">
    <w:nsid w:val="26A07143"/>
    <w:multiLevelType w:val="hybridMultilevel"/>
    <w:tmpl w:val="A9CA21B4"/>
    <w:lvl w:ilvl="0" w:tplc="74E29820">
      <w:start w:val="1"/>
      <w:numFmt w:val="decimal"/>
      <w:lvlText w:val="%1."/>
      <w:lvlJc w:val="left"/>
      <w:pPr>
        <w:ind w:left="927" w:hanging="360"/>
      </w:pPr>
      <w:rPr>
        <w:rFonts w:hint="default"/>
        <w:color w:val="auto"/>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0" w15:restartNumberingAfterBreak="0">
    <w:nsid w:val="281C03A1"/>
    <w:multiLevelType w:val="hybridMultilevel"/>
    <w:tmpl w:val="1E700226"/>
    <w:lvl w:ilvl="0" w:tplc="5C88663A">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63B29"/>
    <w:multiLevelType w:val="hybridMultilevel"/>
    <w:tmpl w:val="2F88D2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2B105D"/>
    <w:multiLevelType w:val="hybridMultilevel"/>
    <w:tmpl w:val="BE983F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DAB3A72"/>
    <w:multiLevelType w:val="hybridMultilevel"/>
    <w:tmpl w:val="26D872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7D7470"/>
    <w:multiLevelType w:val="hybridMultilevel"/>
    <w:tmpl w:val="59520E94"/>
    <w:lvl w:ilvl="0" w:tplc="F23CAEE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5" w15:restartNumberingAfterBreak="0">
    <w:nsid w:val="34A96E63"/>
    <w:multiLevelType w:val="hybridMultilevel"/>
    <w:tmpl w:val="48101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565B5E"/>
    <w:multiLevelType w:val="hybridMultilevel"/>
    <w:tmpl w:val="CBC254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89711D"/>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9F93D40"/>
    <w:multiLevelType w:val="hybridMultilevel"/>
    <w:tmpl w:val="A4CE1AD0"/>
    <w:lvl w:ilvl="0" w:tplc="764A6C9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9" w15:restartNumberingAfterBreak="0">
    <w:nsid w:val="3A354C37"/>
    <w:multiLevelType w:val="hybridMultilevel"/>
    <w:tmpl w:val="0744FBE4"/>
    <w:lvl w:ilvl="0" w:tplc="A17228A8">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0" w15:restartNumberingAfterBreak="0">
    <w:nsid w:val="3BDD5C4E"/>
    <w:multiLevelType w:val="hybridMultilevel"/>
    <w:tmpl w:val="3BACBE38"/>
    <w:lvl w:ilvl="0" w:tplc="95742F18">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1" w15:restartNumberingAfterBreak="0">
    <w:nsid w:val="3C717021"/>
    <w:multiLevelType w:val="hybridMultilevel"/>
    <w:tmpl w:val="F96EB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8202D4"/>
    <w:multiLevelType w:val="multilevel"/>
    <w:tmpl w:val="958A4A88"/>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EF5FE0"/>
    <w:multiLevelType w:val="hybridMultilevel"/>
    <w:tmpl w:val="9A8A1CB2"/>
    <w:lvl w:ilvl="0" w:tplc="669E197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4" w15:restartNumberingAfterBreak="0">
    <w:nsid w:val="46526F6F"/>
    <w:multiLevelType w:val="hybridMultilevel"/>
    <w:tmpl w:val="AEF8D4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6C2FDB"/>
    <w:multiLevelType w:val="hybridMultilevel"/>
    <w:tmpl w:val="9BDA993C"/>
    <w:lvl w:ilvl="0" w:tplc="9238145E">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26" w15:restartNumberingAfterBreak="0">
    <w:nsid w:val="4FEF459D"/>
    <w:multiLevelType w:val="hybridMultilevel"/>
    <w:tmpl w:val="F2343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6303245"/>
    <w:multiLevelType w:val="hybridMultilevel"/>
    <w:tmpl w:val="CC3C91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073EFD"/>
    <w:multiLevelType w:val="hybridMultilevel"/>
    <w:tmpl w:val="A2A8B0F4"/>
    <w:lvl w:ilvl="0" w:tplc="29645320">
      <w:start w:val="1"/>
      <w:numFmt w:val="decimal"/>
      <w:lvlText w:val="%1."/>
      <w:lvlJc w:val="left"/>
      <w:pPr>
        <w:ind w:left="460" w:hanging="360"/>
      </w:pPr>
      <w:rPr>
        <w:rFonts w:ascii="Times New Roman" w:eastAsia="Times New Roman" w:hAnsi="Times New Roman" w:cs="Times New Roman"/>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9" w15:restartNumberingAfterBreak="0">
    <w:nsid w:val="62B04267"/>
    <w:multiLevelType w:val="hybridMultilevel"/>
    <w:tmpl w:val="806081A8"/>
    <w:lvl w:ilvl="0" w:tplc="764A6C9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30" w15:restartNumberingAfterBreak="0">
    <w:nsid w:val="645F5267"/>
    <w:multiLevelType w:val="hybridMultilevel"/>
    <w:tmpl w:val="63EE1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4C4722D"/>
    <w:multiLevelType w:val="hybridMultilevel"/>
    <w:tmpl w:val="85A0C9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6426F"/>
    <w:multiLevelType w:val="hybridMultilevel"/>
    <w:tmpl w:val="6E202522"/>
    <w:lvl w:ilvl="0" w:tplc="F15AA9B4">
      <w:start w:val="1"/>
      <w:numFmt w:val="decimal"/>
      <w:lvlText w:val="%1."/>
      <w:lvlJc w:val="left"/>
      <w:pPr>
        <w:ind w:left="460" w:hanging="360"/>
      </w:pPr>
      <w:rPr>
        <w:rFonts w:ascii="Times New Roman" w:eastAsia="Times New Roman" w:hAnsi="Times New Roman" w:cs="Times New Roman"/>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33" w15:restartNumberingAfterBreak="0">
    <w:nsid w:val="6BF56154"/>
    <w:multiLevelType w:val="hybridMultilevel"/>
    <w:tmpl w:val="B8622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5376DD"/>
    <w:multiLevelType w:val="hybridMultilevel"/>
    <w:tmpl w:val="02DA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2456CA"/>
    <w:multiLevelType w:val="hybridMultilevel"/>
    <w:tmpl w:val="AB8EF5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26138A1"/>
    <w:multiLevelType w:val="multilevel"/>
    <w:tmpl w:val="B7FA650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9C01F1"/>
    <w:multiLevelType w:val="hybridMultilevel"/>
    <w:tmpl w:val="1E700226"/>
    <w:lvl w:ilvl="0" w:tplc="5C88663A">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427ACA"/>
    <w:multiLevelType w:val="hybridMultilevel"/>
    <w:tmpl w:val="5BCC26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B04BDC"/>
    <w:multiLevelType w:val="hybridMultilevel"/>
    <w:tmpl w:val="07ACA8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BE1EF5"/>
    <w:multiLevelType w:val="hybridMultilevel"/>
    <w:tmpl w:val="FB9ACC7C"/>
    <w:lvl w:ilvl="0" w:tplc="57688A00">
      <w:start w:val="1"/>
      <w:numFmt w:val="decimal"/>
      <w:lvlText w:val="%1."/>
      <w:lvlJc w:val="left"/>
      <w:pPr>
        <w:ind w:left="460" w:hanging="360"/>
      </w:pPr>
      <w:rPr>
        <w:rFonts w:ascii="Times New Roman" w:eastAsia="Times New Roman" w:hAnsi="Times New Roman" w:cs="Times New Roman"/>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41" w15:restartNumberingAfterBreak="0">
    <w:nsid w:val="7DA04505"/>
    <w:multiLevelType w:val="hybridMultilevel"/>
    <w:tmpl w:val="A1B04C16"/>
    <w:lvl w:ilvl="0" w:tplc="AB02FE4E">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num w:numId="1">
    <w:abstractNumId w:val="10"/>
  </w:num>
  <w:num w:numId="2">
    <w:abstractNumId w:val="36"/>
  </w:num>
  <w:num w:numId="3">
    <w:abstractNumId w:val="28"/>
  </w:num>
  <w:num w:numId="4">
    <w:abstractNumId w:val="22"/>
  </w:num>
  <w:num w:numId="5">
    <w:abstractNumId w:val="33"/>
  </w:num>
  <w:num w:numId="6">
    <w:abstractNumId w:val="17"/>
  </w:num>
  <w:num w:numId="7">
    <w:abstractNumId w:val="1"/>
  </w:num>
  <w:num w:numId="8">
    <w:abstractNumId w:val="25"/>
  </w:num>
  <w:num w:numId="9">
    <w:abstractNumId w:val="5"/>
  </w:num>
  <w:num w:numId="10">
    <w:abstractNumId w:val="30"/>
  </w:num>
  <w:num w:numId="11">
    <w:abstractNumId w:val="23"/>
  </w:num>
  <w:num w:numId="12">
    <w:abstractNumId w:val="9"/>
  </w:num>
  <w:num w:numId="13">
    <w:abstractNumId w:val="34"/>
  </w:num>
  <w:num w:numId="14">
    <w:abstractNumId w:val="2"/>
  </w:num>
  <w:num w:numId="15">
    <w:abstractNumId w:val="7"/>
  </w:num>
  <w:num w:numId="16">
    <w:abstractNumId w:val="38"/>
  </w:num>
  <w:num w:numId="17">
    <w:abstractNumId w:val="14"/>
  </w:num>
  <w:num w:numId="18">
    <w:abstractNumId w:val="41"/>
  </w:num>
  <w:num w:numId="19">
    <w:abstractNumId w:val="19"/>
  </w:num>
  <w:num w:numId="20">
    <w:abstractNumId w:val="20"/>
  </w:num>
  <w:num w:numId="21">
    <w:abstractNumId w:val="21"/>
  </w:num>
  <w:num w:numId="22">
    <w:abstractNumId w:val="15"/>
  </w:num>
  <w:num w:numId="23">
    <w:abstractNumId w:val="27"/>
  </w:num>
  <w:num w:numId="24">
    <w:abstractNumId w:val="31"/>
  </w:num>
  <w:num w:numId="25">
    <w:abstractNumId w:val="6"/>
  </w:num>
  <w:num w:numId="26">
    <w:abstractNumId w:val="24"/>
  </w:num>
  <w:num w:numId="27">
    <w:abstractNumId w:val="39"/>
  </w:num>
  <w:num w:numId="28">
    <w:abstractNumId w:val="4"/>
  </w:num>
  <w:num w:numId="29">
    <w:abstractNumId w:val="37"/>
  </w:num>
  <w:num w:numId="30">
    <w:abstractNumId w:val="8"/>
  </w:num>
  <w:num w:numId="31">
    <w:abstractNumId w:val="29"/>
  </w:num>
  <w:num w:numId="32">
    <w:abstractNumId w:val="18"/>
  </w:num>
  <w:num w:numId="33">
    <w:abstractNumId w:val="3"/>
  </w:num>
  <w:num w:numId="34">
    <w:abstractNumId w:val="11"/>
  </w:num>
  <w:num w:numId="35">
    <w:abstractNumId w:val="13"/>
  </w:num>
  <w:num w:numId="36">
    <w:abstractNumId w:val="26"/>
  </w:num>
  <w:num w:numId="37">
    <w:abstractNumId w:val="16"/>
  </w:num>
  <w:num w:numId="38">
    <w:abstractNumId w:val="35"/>
  </w:num>
  <w:num w:numId="39">
    <w:abstractNumId w:val="40"/>
  </w:num>
  <w:num w:numId="40">
    <w:abstractNumId w:val="32"/>
  </w:num>
  <w:num w:numId="41">
    <w:abstractNumId w:val="0"/>
  </w:num>
  <w:num w:numId="4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le Alsky">
    <w15:presenceInfo w15:providerId="AD" w15:userId="S-1-5-21-1534095646-1438609452-5522801-308842"/>
  </w15:person>
  <w15:person w15:author="Beatriz Villa">
    <w15:presenceInfo w15:providerId="AD" w15:userId="S-1-5-21-1534095646-1438609452-5522801-1617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10C"/>
    <w:rsid w:val="000003A6"/>
    <w:rsid w:val="000004C6"/>
    <w:rsid w:val="00000540"/>
    <w:rsid w:val="000022C1"/>
    <w:rsid w:val="00002424"/>
    <w:rsid w:val="0000267B"/>
    <w:rsid w:val="00003293"/>
    <w:rsid w:val="00003860"/>
    <w:rsid w:val="00003D16"/>
    <w:rsid w:val="00003ECE"/>
    <w:rsid w:val="000050EC"/>
    <w:rsid w:val="00005616"/>
    <w:rsid w:val="0000675F"/>
    <w:rsid w:val="00006E46"/>
    <w:rsid w:val="00006EE4"/>
    <w:rsid w:val="00007180"/>
    <w:rsid w:val="00007AC7"/>
    <w:rsid w:val="00007EB6"/>
    <w:rsid w:val="00010BDA"/>
    <w:rsid w:val="00011386"/>
    <w:rsid w:val="0001167E"/>
    <w:rsid w:val="00011EB0"/>
    <w:rsid w:val="00012CD5"/>
    <w:rsid w:val="000133A7"/>
    <w:rsid w:val="00013722"/>
    <w:rsid w:val="00017D78"/>
    <w:rsid w:val="00017DFB"/>
    <w:rsid w:val="00017F65"/>
    <w:rsid w:val="00020100"/>
    <w:rsid w:val="00020667"/>
    <w:rsid w:val="00021BBB"/>
    <w:rsid w:val="00021D25"/>
    <w:rsid w:val="000222FA"/>
    <w:rsid w:val="000225D4"/>
    <w:rsid w:val="00022AE2"/>
    <w:rsid w:val="00023711"/>
    <w:rsid w:val="00023C14"/>
    <w:rsid w:val="00023CC9"/>
    <w:rsid w:val="00023F67"/>
    <w:rsid w:val="00025349"/>
    <w:rsid w:val="0002553A"/>
    <w:rsid w:val="0002575E"/>
    <w:rsid w:val="000261C2"/>
    <w:rsid w:val="000266CF"/>
    <w:rsid w:val="00026A67"/>
    <w:rsid w:val="00026E0E"/>
    <w:rsid w:val="00026E87"/>
    <w:rsid w:val="000276C1"/>
    <w:rsid w:val="00027A2D"/>
    <w:rsid w:val="00030875"/>
    <w:rsid w:val="000311D9"/>
    <w:rsid w:val="0003163F"/>
    <w:rsid w:val="00031682"/>
    <w:rsid w:val="00031A12"/>
    <w:rsid w:val="00031B4B"/>
    <w:rsid w:val="00032457"/>
    <w:rsid w:val="00032838"/>
    <w:rsid w:val="00032F21"/>
    <w:rsid w:val="00033055"/>
    <w:rsid w:val="0003368C"/>
    <w:rsid w:val="000342BC"/>
    <w:rsid w:val="00034472"/>
    <w:rsid w:val="00036153"/>
    <w:rsid w:val="00036440"/>
    <w:rsid w:val="00036B0E"/>
    <w:rsid w:val="000374CB"/>
    <w:rsid w:val="000406FE"/>
    <w:rsid w:val="000410CE"/>
    <w:rsid w:val="000427CE"/>
    <w:rsid w:val="000428C1"/>
    <w:rsid w:val="0004295B"/>
    <w:rsid w:val="00042996"/>
    <w:rsid w:val="00042B7E"/>
    <w:rsid w:val="00042C57"/>
    <w:rsid w:val="0004469A"/>
    <w:rsid w:val="0004591B"/>
    <w:rsid w:val="00045DD5"/>
    <w:rsid w:val="0004656F"/>
    <w:rsid w:val="00047F0F"/>
    <w:rsid w:val="000502A8"/>
    <w:rsid w:val="000505DC"/>
    <w:rsid w:val="000507AB"/>
    <w:rsid w:val="0005191A"/>
    <w:rsid w:val="0005252C"/>
    <w:rsid w:val="00052CEB"/>
    <w:rsid w:val="0005351F"/>
    <w:rsid w:val="00053724"/>
    <w:rsid w:val="0005393D"/>
    <w:rsid w:val="00053E9A"/>
    <w:rsid w:val="0005483E"/>
    <w:rsid w:val="00054BA7"/>
    <w:rsid w:val="00054C37"/>
    <w:rsid w:val="00054FFD"/>
    <w:rsid w:val="000553DE"/>
    <w:rsid w:val="00056D79"/>
    <w:rsid w:val="000570B0"/>
    <w:rsid w:val="00060F2F"/>
    <w:rsid w:val="00062E22"/>
    <w:rsid w:val="00062FCB"/>
    <w:rsid w:val="000632B4"/>
    <w:rsid w:val="000633A3"/>
    <w:rsid w:val="0006382C"/>
    <w:rsid w:val="000645DB"/>
    <w:rsid w:val="00066FD4"/>
    <w:rsid w:val="000673A9"/>
    <w:rsid w:val="00067524"/>
    <w:rsid w:val="00067B22"/>
    <w:rsid w:val="000707E0"/>
    <w:rsid w:val="00070D77"/>
    <w:rsid w:val="00070D7F"/>
    <w:rsid w:val="00071623"/>
    <w:rsid w:val="00072011"/>
    <w:rsid w:val="0007267E"/>
    <w:rsid w:val="00072EC8"/>
    <w:rsid w:val="000737BC"/>
    <w:rsid w:val="00073E48"/>
    <w:rsid w:val="000748C9"/>
    <w:rsid w:val="000748F5"/>
    <w:rsid w:val="00074A7B"/>
    <w:rsid w:val="00074AF2"/>
    <w:rsid w:val="00074C66"/>
    <w:rsid w:val="00074CDD"/>
    <w:rsid w:val="00075AC0"/>
    <w:rsid w:val="00075BFB"/>
    <w:rsid w:val="00075CDE"/>
    <w:rsid w:val="00076A20"/>
    <w:rsid w:val="00077AC6"/>
    <w:rsid w:val="000802D3"/>
    <w:rsid w:val="00081403"/>
    <w:rsid w:val="00081592"/>
    <w:rsid w:val="00081B87"/>
    <w:rsid w:val="00083448"/>
    <w:rsid w:val="00083795"/>
    <w:rsid w:val="00083D36"/>
    <w:rsid w:val="00084409"/>
    <w:rsid w:val="0008451D"/>
    <w:rsid w:val="000845AA"/>
    <w:rsid w:val="00084F1B"/>
    <w:rsid w:val="00085A56"/>
    <w:rsid w:val="00086F7C"/>
    <w:rsid w:val="0008715C"/>
    <w:rsid w:val="00087BDA"/>
    <w:rsid w:val="00087C68"/>
    <w:rsid w:val="00087E05"/>
    <w:rsid w:val="00090A10"/>
    <w:rsid w:val="00090F71"/>
    <w:rsid w:val="00091265"/>
    <w:rsid w:val="000912D5"/>
    <w:rsid w:val="000918DB"/>
    <w:rsid w:val="0009199C"/>
    <w:rsid w:val="00091D4A"/>
    <w:rsid w:val="00092467"/>
    <w:rsid w:val="000924A1"/>
    <w:rsid w:val="000933A6"/>
    <w:rsid w:val="00093998"/>
    <w:rsid w:val="00094036"/>
    <w:rsid w:val="0009416C"/>
    <w:rsid w:val="000946C3"/>
    <w:rsid w:val="00095548"/>
    <w:rsid w:val="00095808"/>
    <w:rsid w:val="0009615B"/>
    <w:rsid w:val="00096914"/>
    <w:rsid w:val="00096986"/>
    <w:rsid w:val="00096E92"/>
    <w:rsid w:val="00097681"/>
    <w:rsid w:val="00097878"/>
    <w:rsid w:val="00097D3F"/>
    <w:rsid w:val="000A12E7"/>
    <w:rsid w:val="000A164F"/>
    <w:rsid w:val="000A198C"/>
    <w:rsid w:val="000A1B83"/>
    <w:rsid w:val="000A1C69"/>
    <w:rsid w:val="000A229E"/>
    <w:rsid w:val="000A27EF"/>
    <w:rsid w:val="000A2ABA"/>
    <w:rsid w:val="000A2B04"/>
    <w:rsid w:val="000A2DF4"/>
    <w:rsid w:val="000A353D"/>
    <w:rsid w:val="000A36E7"/>
    <w:rsid w:val="000A3845"/>
    <w:rsid w:val="000A510B"/>
    <w:rsid w:val="000A5843"/>
    <w:rsid w:val="000A63D3"/>
    <w:rsid w:val="000A711D"/>
    <w:rsid w:val="000B03C9"/>
    <w:rsid w:val="000B07E4"/>
    <w:rsid w:val="000B0AEE"/>
    <w:rsid w:val="000B1182"/>
    <w:rsid w:val="000B1E8F"/>
    <w:rsid w:val="000B2110"/>
    <w:rsid w:val="000B3A4E"/>
    <w:rsid w:val="000B41F9"/>
    <w:rsid w:val="000B4F7A"/>
    <w:rsid w:val="000B6CF3"/>
    <w:rsid w:val="000B7A13"/>
    <w:rsid w:val="000B7BB0"/>
    <w:rsid w:val="000B7F9C"/>
    <w:rsid w:val="000C01EC"/>
    <w:rsid w:val="000C0686"/>
    <w:rsid w:val="000C068A"/>
    <w:rsid w:val="000C0AC6"/>
    <w:rsid w:val="000C21AF"/>
    <w:rsid w:val="000C3F09"/>
    <w:rsid w:val="000C4145"/>
    <w:rsid w:val="000C4787"/>
    <w:rsid w:val="000C4898"/>
    <w:rsid w:val="000C52C2"/>
    <w:rsid w:val="000C5D44"/>
    <w:rsid w:val="000C7EFF"/>
    <w:rsid w:val="000D0287"/>
    <w:rsid w:val="000D0BF2"/>
    <w:rsid w:val="000D0C54"/>
    <w:rsid w:val="000D0DBD"/>
    <w:rsid w:val="000D1279"/>
    <w:rsid w:val="000D1F82"/>
    <w:rsid w:val="000D2549"/>
    <w:rsid w:val="000D29BF"/>
    <w:rsid w:val="000D2C8E"/>
    <w:rsid w:val="000D3597"/>
    <w:rsid w:val="000D3DCB"/>
    <w:rsid w:val="000D42BB"/>
    <w:rsid w:val="000D4CBF"/>
    <w:rsid w:val="000D4F62"/>
    <w:rsid w:val="000D4FFB"/>
    <w:rsid w:val="000D522C"/>
    <w:rsid w:val="000D66CE"/>
    <w:rsid w:val="000D7777"/>
    <w:rsid w:val="000D79ED"/>
    <w:rsid w:val="000E0767"/>
    <w:rsid w:val="000E0EE6"/>
    <w:rsid w:val="000E1180"/>
    <w:rsid w:val="000E3DB8"/>
    <w:rsid w:val="000E40F8"/>
    <w:rsid w:val="000E4A57"/>
    <w:rsid w:val="000E5F59"/>
    <w:rsid w:val="000E69A5"/>
    <w:rsid w:val="000E6CCB"/>
    <w:rsid w:val="000F0802"/>
    <w:rsid w:val="000F1369"/>
    <w:rsid w:val="000F213A"/>
    <w:rsid w:val="000F2A79"/>
    <w:rsid w:val="000F309C"/>
    <w:rsid w:val="000F3461"/>
    <w:rsid w:val="000F47B4"/>
    <w:rsid w:val="000F47E6"/>
    <w:rsid w:val="000F4851"/>
    <w:rsid w:val="000F7414"/>
    <w:rsid w:val="000F78D3"/>
    <w:rsid w:val="00100746"/>
    <w:rsid w:val="00100E5D"/>
    <w:rsid w:val="00100FF5"/>
    <w:rsid w:val="0010197C"/>
    <w:rsid w:val="00101ABC"/>
    <w:rsid w:val="00102151"/>
    <w:rsid w:val="001033FF"/>
    <w:rsid w:val="001042C2"/>
    <w:rsid w:val="001044AA"/>
    <w:rsid w:val="00104BAC"/>
    <w:rsid w:val="00104D89"/>
    <w:rsid w:val="00104F90"/>
    <w:rsid w:val="001058F6"/>
    <w:rsid w:val="001063C7"/>
    <w:rsid w:val="00106AC6"/>
    <w:rsid w:val="00106C8B"/>
    <w:rsid w:val="00106FDA"/>
    <w:rsid w:val="001070D5"/>
    <w:rsid w:val="0010718C"/>
    <w:rsid w:val="00107973"/>
    <w:rsid w:val="00107C1D"/>
    <w:rsid w:val="00107DEF"/>
    <w:rsid w:val="00110DEA"/>
    <w:rsid w:val="00110E21"/>
    <w:rsid w:val="00110EBD"/>
    <w:rsid w:val="001110D5"/>
    <w:rsid w:val="0011167B"/>
    <w:rsid w:val="001118E3"/>
    <w:rsid w:val="001126F2"/>
    <w:rsid w:val="00112D5A"/>
    <w:rsid w:val="0011335A"/>
    <w:rsid w:val="0011345D"/>
    <w:rsid w:val="001138D4"/>
    <w:rsid w:val="00114987"/>
    <w:rsid w:val="00115856"/>
    <w:rsid w:val="00116059"/>
    <w:rsid w:val="00116A6E"/>
    <w:rsid w:val="001171B3"/>
    <w:rsid w:val="001173EF"/>
    <w:rsid w:val="001176DE"/>
    <w:rsid w:val="00117C62"/>
    <w:rsid w:val="00121250"/>
    <w:rsid w:val="00121588"/>
    <w:rsid w:val="00121ABA"/>
    <w:rsid w:val="00122960"/>
    <w:rsid w:val="0012301A"/>
    <w:rsid w:val="001237DC"/>
    <w:rsid w:val="001242A3"/>
    <w:rsid w:val="00124427"/>
    <w:rsid w:val="00124C87"/>
    <w:rsid w:val="00124FD7"/>
    <w:rsid w:val="001254F2"/>
    <w:rsid w:val="001255BA"/>
    <w:rsid w:val="001262C2"/>
    <w:rsid w:val="0012774F"/>
    <w:rsid w:val="00130A0F"/>
    <w:rsid w:val="00130FCA"/>
    <w:rsid w:val="00133A5C"/>
    <w:rsid w:val="001346BD"/>
    <w:rsid w:val="0013489E"/>
    <w:rsid w:val="00134A74"/>
    <w:rsid w:val="00134DAD"/>
    <w:rsid w:val="00135811"/>
    <w:rsid w:val="00136544"/>
    <w:rsid w:val="00137523"/>
    <w:rsid w:val="00140205"/>
    <w:rsid w:val="00140221"/>
    <w:rsid w:val="00140517"/>
    <w:rsid w:val="0014080C"/>
    <w:rsid w:val="00141B73"/>
    <w:rsid w:val="00141C35"/>
    <w:rsid w:val="001420E0"/>
    <w:rsid w:val="001431AA"/>
    <w:rsid w:val="00143A74"/>
    <w:rsid w:val="00144025"/>
    <w:rsid w:val="001452BA"/>
    <w:rsid w:val="001457DE"/>
    <w:rsid w:val="00146307"/>
    <w:rsid w:val="00146FAC"/>
    <w:rsid w:val="00147270"/>
    <w:rsid w:val="001477D7"/>
    <w:rsid w:val="00147D96"/>
    <w:rsid w:val="00150523"/>
    <w:rsid w:val="0015185F"/>
    <w:rsid w:val="00151909"/>
    <w:rsid w:val="00151922"/>
    <w:rsid w:val="00152778"/>
    <w:rsid w:val="001538C9"/>
    <w:rsid w:val="00153912"/>
    <w:rsid w:val="001544C1"/>
    <w:rsid w:val="00154DEA"/>
    <w:rsid w:val="00155628"/>
    <w:rsid w:val="00155F68"/>
    <w:rsid w:val="001567A5"/>
    <w:rsid w:val="001568CE"/>
    <w:rsid w:val="001571F2"/>
    <w:rsid w:val="00157405"/>
    <w:rsid w:val="001600F8"/>
    <w:rsid w:val="0016015A"/>
    <w:rsid w:val="00160CDF"/>
    <w:rsid w:val="00161844"/>
    <w:rsid w:val="00161D60"/>
    <w:rsid w:val="00162248"/>
    <w:rsid w:val="00164D89"/>
    <w:rsid w:val="00164DC9"/>
    <w:rsid w:val="00165EBC"/>
    <w:rsid w:val="001672D1"/>
    <w:rsid w:val="00170351"/>
    <w:rsid w:val="00171504"/>
    <w:rsid w:val="00171991"/>
    <w:rsid w:val="001720AA"/>
    <w:rsid w:val="001727DE"/>
    <w:rsid w:val="00172976"/>
    <w:rsid w:val="00172B4A"/>
    <w:rsid w:val="00173732"/>
    <w:rsid w:val="00173867"/>
    <w:rsid w:val="00173D4F"/>
    <w:rsid w:val="00174E48"/>
    <w:rsid w:val="00175051"/>
    <w:rsid w:val="001755A9"/>
    <w:rsid w:val="00175AAD"/>
    <w:rsid w:val="00175DD2"/>
    <w:rsid w:val="001761B8"/>
    <w:rsid w:val="00176D2C"/>
    <w:rsid w:val="00176D5F"/>
    <w:rsid w:val="00177934"/>
    <w:rsid w:val="00180125"/>
    <w:rsid w:val="0018076B"/>
    <w:rsid w:val="0018082E"/>
    <w:rsid w:val="00180C50"/>
    <w:rsid w:val="001816BA"/>
    <w:rsid w:val="001817FE"/>
    <w:rsid w:val="00182058"/>
    <w:rsid w:val="0018376D"/>
    <w:rsid w:val="00184A03"/>
    <w:rsid w:val="00184FA8"/>
    <w:rsid w:val="001851CF"/>
    <w:rsid w:val="00185274"/>
    <w:rsid w:val="00185427"/>
    <w:rsid w:val="00185A2F"/>
    <w:rsid w:val="00185F31"/>
    <w:rsid w:val="00186D26"/>
    <w:rsid w:val="00190701"/>
    <w:rsid w:val="00190AAD"/>
    <w:rsid w:val="00191994"/>
    <w:rsid w:val="00191CEA"/>
    <w:rsid w:val="00192356"/>
    <w:rsid w:val="00192A12"/>
    <w:rsid w:val="00193600"/>
    <w:rsid w:val="00193E0E"/>
    <w:rsid w:val="001942E5"/>
    <w:rsid w:val="001946E4"/>
    <w:rsid w:val="00195483"/>
    <w:rsid w:val="00195C2C"/>
    <w:rsid w:val="00196586"/>
    <w:rsid w:val="001970DD"/>
    <w:rsid w:val="00197263"/>
    <w:rsid w:val="0019744C"/>
    <w:rsid w:val="001A04A0"/>
    <w:rsid w:val="001A0840"/>
    <w:rsid w:val="001A1444"/>
    <w:rsid w:val="001A1C19"/>
    <w:rsid w:val="001A2A54"/>
    <w:rsid w:val="001A3A4B"/>
    <w:rsid w:val="001A3B4F"/>
    <w:rsid w:val="001A4313"/>
    <w:rsid w:val="001A47C4"/>
    <w:rsid w:val="001A4F7B"/>
    <w:rsid w:val="001A5225"/>
    <w:rsid w:val="001A5FA5"/>
    <w:rsid w:val="001A712A"/>
    <w:rsid w:val="001A7921"/>
    <w:rsid w:val="001A7FF6"/>
    <w:rsid w:val="001B006E"/>
    <w:rsid w:val="001B04D4"/>
    <w:rsid w:val="001B08D6"/>
    <w:rsid w:val="001B15DC"/>
    <w:rsid w:val="001B16C3"/>
    <w:rsid w:val="001B3817"/>
    <w:rsid w:val="001B3B64"/>
    <w:rsid w:val="001B4945"/>
    <w:rsid w:val="001B4FDF"/>
    <w:rsid w:val="001B5F80"/>
    <w:rsid w:val="001B6D36"/>
    <w:rsid w:val="001B7A47"/>
    <w:rsid w:val="001B7AEE"/>
    <w:rsid w:val="001B7D9E"/>
    <w:rsid w:val="001C0036"/>
    <w:rsid w:val="001C0143"/>
    <w:rsid w:val="001C01A5"/>
    <w:rsid w:val="001C02F3"/>
    <w:rsid w:val="001C0345"/>
    <w:rsid w:val="001C0805"/>
    <w:rsid w:val="001C091E"/>
    <w:rsid w:val="001C0D13"/>
    <w:rsid w:val="001C0D61"/>
    <w:rsid w:val="001C10BA"/>
    <w:rsid w:val="001C1756"/>
    <w:rsid w:val="001C208C"/>
    <w:rsid w:val="001C21D7"/>
    <w:rsid w:val="001C244A"/>
    <w:rsid w:val="001C276F"/>
    <w:rsid w:val="001C37AF"/>
    <w:rsid w:val="001C433C"/>
    <w:rsid w:val="001C47F3"/>
    <w:rsid w:val="001C4B9B"/>
    <w:rsid w:val="001C4FEE"/>
    <w:rsid w:val="001C53C6"/>
    <w:rsid w:val="001C5CF5"/>
    <w:rsid w:val="001C5E2E"/>
    <w:rsid w:val="001C66BA"/>
    <w:rsid w:val="001C6D16"/>
    <w:rsid w:val="001C7659"/>
    <w:rsid w:val="001D01D3"/>
    <w:rsid w:val="001D07B8"/>
    <w:rsid w:val="001D0E52"/>
    <w:rsid w:val="001D118E"/>
    <w:rsid w:val="001D132A"/>
    <w:rsid w:val="001D1F73"/>
    <w:rsid w:val="001D22D8"/>
    <w:rsid w:val="001D27C2"/>
    <w:rsid w:val="001D2B07"/>
    <w:rsid w:val="001D2F33"/>
    <w:rsid w:val="001D3066"/>
    <w:rsid w:val="001D4DAF"/>
    <w:rsid w:val="001D5B4E"/>
    <w:rsid w:val="001D5C50"/>
    <w:rsid w:val="001D64BC"/>
    <w:rsid w:val="001D6879"/>
    <w:rsid w:val="001D6C3C"/>
    <w:rsid w:val="001D6FE7"/>
    <w:rsid w:val="001D72E9"/>
    <w:rsid w:val="001D7FA9"/>
    <w:rsid w:val="001E0114"/>
    <w:rsid w:val="001E0A33"/>
    <w:rsid w:val="001E1489"/>
    <w:rsid w:val="001E2BDC"/>
    <w:rsid w:val="001E2FB2"/>
    <w:rsid w:val="001E314F"/>
    <w:rsid w:val="001E3521"/>
    <w:rsid w:val="001E356C"/>
    <w:rsid w:val="001E4294"/>
    <w:rsid w:val="001E4530"/>
    <w:rsid w:val="001E547B"/>
    <w:rsid w:val="001E63FB"/>
    <w:rsid w:val="001E6582"/>
    <w:rsid w:val="001E685D"/>
    <w:rsid w:val="001E68B5"/>
    <w:rsid w:val="001E7373"/>
    <w:rsid w:val="001E7A71"/>
    <w:rsid w:val="001E7A97"/>
    <w:rsid w:val="001E7FE1"/>
    <w:rsid w:val="001F0413"/>
    <w:rsid w:val="001F1A7D"/>
    <w:rsid w:val="001F228F"/>
    <w:rsid w:val="001F22CD"/>
    <w:rsid w:val="001F241D"/>
    <w:rsid w:val="001F3D9C"/>
    <w:rsid w:val="001F60C2"/>
    <w:rsid w:val="001F71C1"/>
    <w:rsid w:val="001F740E"/>
    <w:rsid w:val="001F7784"/>
    <w:rsid w:val="002007F6"/>
    <w:rsid w:val="00201523"/>
    <w:rsid w:val="002020B7"/>
    <w:rsid w:val="00202454"/>
    <w:rsid w:val="0020361F"/>
    <w:rsid w:val="0020386F"/>
    <w:rsid w:val="00203F6A"/>
    <w:rsid w:val="00204FFD"/>
    <w:rsid w:val="002050D1"/>
    <w:rsid w:val="00205E18"/>
    <w:rsid w:val="00205FF8"/>
    <w:rsid w:val="00206574"/>
    <w:rsid w:val="00207F00"/>
    <w:rsid w:val="00207F19"/>
    <w:rsid w:val="00210679"/>
    <w:rsid w:val="00210A64"/>
    <w:rsid w:val="00211298"/>
    <w:rsid w:val="00211564"/>
    <w:rsid w:val="00212131"/>
    <w:rsid w:val="002121B0"/>
    <w:rsid w:val="0021244C"/>
    <w:rsid w:val="00213029"/>
    <w:rsid w:val="00213349"/>
    <w:rsid w:val="002143E3"/>
    <w:rsid w:val="002156CE"/>
    <w:rsid w:val="00216056"/>
    <w:rsid w:val="002160BA"/>
    <w:rsid w:val="002166E7"/>
    <w:rsid w:val="00216B87"/>
    <w:rsid w:val="0021701E"/>
    <w:rsid w:val="0021786F"/>
    <w:rsid w:val="00217C4C"/>
    <w:rsid w:val="00217D3A"/>
    <w:rsid w:val="00217FDA"/>
    <w:rsid w:val="0022055C"/>
    <w:rsid w:val="00220A38"/>
    <w:rsid w:val="00221343"/>
    <w:rsid w:val="00221C4C"/>
    <w:rsid w:val="002228AF"/>
    <w:rsid w:val="0022296B"/>
    <w:rsid w:val="002232C7"/>
    <w:rsid w:val="0022496F"/>
    <w:rsid w:val="00224D59"/>
    <w:rsid w:val="00224ED0"/>
    <w:rsid w:val="00226125"/>
    <w:rsid w:val="00226BD2"/>
    <w:rsid w:val="00226C73"/>
    <w:rsid w:val="00227074"/>
    <w:rsid w:val="00227D03"/>
    <w:rsid w:val="00230270"/>
    <w:rsid w:val="00230BB0"/>
    <w:rsid w:val="00231BE6"/>
    <w:rsid w:val="0023277F"/>
    <w:rsid w:val="00232A8B"/>
    <w:rsid w:val="00232F8F"/>
    <w:rsid w:val="002337C6"/>
    <w:rsid w:val="002337E7"/>
    <w:rsid w:val="00233BB5"/>
    <w:rsid w:val="00233FBE"/>
    <w:rsid w:val="002345B4"/>
    <w:rsid w:val="002349F2"/>
    <w:rsid w:val="00235D75"/>
    <w:rsid w:val="0023611C"/>
    <w:rsid w:val="00236277"/>
    <w:rsid w:val="00236373"/>
    <w:rsid w:val="00236D52"/>
    <w:rsid w:val="00236EB4"/>
    <w:rsid w:val="00237097"/>
    <w:rsid w:val="00237751"/>
    <w:rsid w:val="00241526"/>
    <w:rsid w:val="00241AB1"/>
    <w:rsid w:val="002428CF"/>
    <w:rsid w:val="0024376A"/>
    <w:rsid w:val="002440C8"/>
    <w:rsid w:val="002448EA"/>
    <w:rsid w:val="00245A7F"/>
    <w:rsid w:val="002461E5"/>
    <w:rsid w:val="0024687F"/>
    <w:rsid w:val="00246B56"/>
    <w:rsid w:val="0024762D"/>
    <w:rsid w:val="0025007E"/>
    <w:rsid w:val="00250D26"/>
    <w:rsid w:val="0025128A"/>
    <w:rsid w:val="0025172B"/>
    <w:rsid w:val="0025183E"/>
    <w:rsid w:val="0025218F"/>
    <w:rsid w:val="00253002"/>
    <w:rsid w:val="002533A1"/>
    <w:rsid w:val="00253920"/>
    <w:rsid w:val="00254644"/>
    <w:rsid w:val="00255E38"/>
    <w:rsid w:val="002560CE"/>
    <w:rsid w:val="002578AA"/>
    <w:rsid w:val="00260935"/>
    <w:rsid w:val="00261AAD"/>
    <w:rsid w:val="00262C78"/>
    <w:rsid w:val="0026304B"/>
    <w:rsid w:val="002630D6"/>
    <w:rsid w:val="0026481B"/>
    <w:rsid w:val="00264DEC"/>
    <w:rsid w:val="0026541A"/>
    <w:rsid w:val="00265557"/>
    <w:rsid w:val="00266F7B"/>
    <w:rsid w:val="00267286"/>
    <w:rsid w:val="00270D55"/>
    <w:rsid w:val="00270EA0"/>
    <w:rsid w:val="00270F55"/>
    <w:rsid w:val="0027188A"/>
    <w:rsid w:val="00272026"/>
    <w:rsid w:val="00274818"/>
    <w:rsid w:val="00274E42"/>
    <w:rsid w:val="0027687F"/>
    <w:rsid w:val="00276ADB"/>
    <w:rsid w:val="00277433"/>
    <w:rsid w:val="00277688"/>
    <w:rsid w:val="002805B8"/>
    <w:rsid w:val="00281392"/>
    <w:rsid w:val="00281922"/>
    <w:rsid w:val="00283914"/>
    <w:rsid w:val="002839C7"/>
    <w:rsid w:val="00283F7D"/>
    <w:rsid w:val="00284435"/>
    <w:rsid w:val="00286408"/>
    <w:rsid w:val="00286C66"/>
    <w:rsid w:val="00286EAF"/>
    <w:rsid w:val="00286EE7"/>
    <w:rsid w:val="0028721F"/>
    <w:rsid w:val="0028765A"/>
    <w:rsid w:val="00287F9A"/>
    <w:rsid w:val="00290053"/>
    <w:rsid w:val="00290B9E"/>
    <w:rsid w:val="00291322"/>
    <w:rsid w:val="00291EB6"/>
    <w:rsid w:val="00291FAC"/>
    <w:rsid w:val="0029213D"/>
    <w:rsid w:val="0029333E"/>
    <w:rsid w:val="002934E5"/>
    <w:rsid w:val="00293B45"/>
    <w:rsid w:val="00294B81"/>
    <w:rsid w:val="0029506A"/>
    <w:rsid w:val="00295294"/>
    <w:rsid w:val="00295EDC"/>
    <w:rsid w:val="00296020"/>
    <w:rsid w:val="002A0462"/>
    <w:rsid w:val="002A10B9"/>
    <w:rsid w:val="002A1436"/>
    <w:rsid w:val="002A26B4"/>
    <w:rsid w:val="002A2D10"/>
    <w:rsid w:val="002A3135"/>
    <w:rsid w:val="002A3DA0"/>
    <w:rsid w:val="002A48F4"/>
    <w:rsid w:val="002A51C7"/>
    <w:rsid w:val="002A5492"/>
    <w:rsid w:val="002A5707"/>
    <w:rsid w:val="002A5FE9"/>
    <w:rsid w:val="002A6689"/>
    <w:rsid w:val="002A694C"/>
    <w:rsid w:val="002A6BE5"/>
    <w:rsid w:val="002B015F"/>
    <w:rsid w:val="002B1074"/>
    <w:rsid w:val="002B216F"/>
    <w:rsid w:val="002B21CA"/>
    <w:rsid w:val="002B2241"/>
    <w:rsid w:val="002B26C9"/>
    <w:rsid w:val="002B2D18"/>
    <w:rsid w:val="002B30F6"/>
    <w:rsid w:val="002B391E"/>
    <w:rsid w:val="002B48F4"/>
    <w:rsid w:val="002B4AE4"/>
    <w:rsid w:val="002B5AC0"/>
    <w:rsid w:val="002B5E32"/>
    <w:rsid w:val="002B6CB5"/>
    <w:rsid w:val="002B7425"/>
    <w:rsid w:val="002C068B"/>
    <w:rsid w:val="002C0949"/>
    <w:rsid w:val="002C09C9"/>
    <w:rsid w:val="002C11D2"/>
    <w:rsid w:val="002C12A3"/>
    <w:rsid w:val="002C1DA7"/>
    <w:rsid w:val="002C2363"/>
    <w:rsid w:val="002C2646"/>
    <w:rsid w:val="002C313A"/>
    <w:rsid w:val="002C3242"/>
    <w:rsid w:val="002C35C8"/>
    <w:rsid w:val="002C363E"/>
    <w:rsid w:val="002C37FB"/>
    <w:rsid w:val="002C5059"/>
    <w:rsid w:val="002C5065"/>
    <w:rsid w:val="002C507B"/>
    <w:rsid w:val="002C54A1"/>
    <w:rsid w:val="002C5522"/>
    <w:rsid w:val="002C565F"/>
    <w:rsid w:val="002C5E40"/>
    <w:rsid w:val="002C5FA5"/>
    <w:rsid w:val="002C6315"/>
    <w:rsid w:val="002C67DB"/>
    <w:rsid w:val="002C758B"/>
    <w:rsid w:val="002C7B93"/>
    <w:rsid w:val="002C7E9C"/>
    <w:rsid w:val="002C7EE7"/>
    <w:rsid w:val="002D0AF6"/>
    <w:rsid w:val="002D1751"/>
    <w:rsid w:val="002D1F3A"/>
    <w:rsid w:val="002D2A32"/>
    <w:rsid w:val="002D300E"/>
    <w:rsid w:val="002D367C"/>
    <w:rsid w:val="002D3EA3"/>
    <w:rsid w:val="002D43A4"/>
    <w:rsid w:val="002D4477"/>
    <w:rsid w:val="002D4534"/>
    <w:rsid w:val="002D4BFA"/>
    <w:rsid w:val="002D5126"/>
    <w:rsid w:val="002D5A56"/>
    <w:rsid w:val="002D6235"/>
    <w:rsid w:val="002D68E0"/>
    <w:rsid w:val="002D71B6"/>
    <w:rsid w:val="002E021E"/>
    <w:rsid w:val="002E0AE3"/>
    <w:rsid w:val="002E1F4D"/>
    <w:rsid w:val="002E20B0"/>
    <w:rsid w:val="002E224D"/>
    <w:rsid w:val="002E368D"/>
    <w:rsid w:val="002E3B27"/>
    <w:rsid w:val="002E44FB"/>
    <w:rsid w:val="002E49AC"/>
    <w:rsid w:val="002E503D"/>
    <w:rsid w:val="002E6DD8"/>
    <w:rsid w:val="002E6F04"/>
    <w:rsid w:val="002E7E99"/>
    <w:rsid w:val="002F0DE5"/>
    <w:rsid w:val="002F17FD"/>
    <w:rsid w:val="002F2049"/>
    <w:rsid w:val="002F2E27"/>
    <w:rsid w:val="002F3CD9"/>
    <w:rsid w:val="002F3D69"/>
    <w:rsid w:val="002F4213"/>
    <w:rsid w:val="002F50AE"/>
    <w:rsid w:val="002F621D"/>
    <w:rsid w:val="002F6996"/>
    <w:rsid w:val="002F7B78"/>
    <w:rsid w:val="00300B93"/>
    <w:rsid w:val="00301AF4"/>
    <w:rsid w:val="00301E4F"/>
    <w:rsid w:val="00303684"/>
    <w:rsid w:val="00303A20"/>
    <w:rsid w:val="00303B49"/>
    <w:rsid w:val="00303EDA"/>
    <w:rsid w:val="003042C8"/>
    <w:rsid w:val="00305123"/>
    <w:rsid w:val="003051BF"/>
    <w:rsid w:val="003056F2"/>
    <w:rsid w:val="00305955"/>
    <w:rsid w:val="003067B0"/>
    <w:rsid w:val="00307549"/>
    <w:rsid w:val="003078E2"/>
    <w:rsid w:val="0031067C"/>
    <w:rsid w:val="0031089F"/>
    <w:rsid w:val="00310A7A"/>
    <w:rsid w:val="00310D25"/>
    <w:rsid w:val="00310D34"/>
    <w:rsid w:val="00311118"/>
    <w:rsid w:val="0031158E"/>
    <w:rsid w:val="003115BB"/>
    <w:rsid w:val="00312987"/>
    <w:rsid w:val="00312A03"/>
    <w:rsid w:val="003131D3"/>
    <w:rsid w:val="00313358"/>
    <w:rsid w:val="00313817"/>
    <w:rsid w:val="00313F5E"/>
    <w:rsid w:val="00314015"/>
    <w:rsid w:val="0031435E"/>
    <w:rsid w:val="003143C8"/>
    <w:rsid w:val="003148D5"/>
    <w:rsid w:val="003157AC"/>
    <w:rsid w:val="00315852"/>
    <w:rsid w:val="00315CA1"/>
    <w:rsid w:val="00317E3E"/>
    <w:rsid w:val="00320E30"/>
    <w:rsid w:val="00320EF8"/>
    <w:rsid w:val="0032166E"/>
    <w:rsid w:val="00321CDE"/>
    <w:rsid w:val="00321FFD"/>
    <w:rsid w:val="00322373"/>
    <w:rsid w:val="003226DE"/>
    <w:rsid w:val="0032336B"/>
    <w:rsid w:val="0032459D"/>
    <w:rsid w:val="00325228"/>
    <w:rsid w:val="00325276"/>
    <w:rsid w:val="003252B0"/>
    <w:rsid w:val="00327637"/>
    <w:rsid w:val="0032796B"/>
    <w:rsid w:val="003309BA"/>
    <w:rsid w:val="003315C7"/>
    <w:rsid w:val="00331DBE"/>
    <w:rsid w:val="003324B2"/>
    <w:rsid w:val="00332EF9"/>
    <w:rsid w:val="00333117"/>
    <w:rsid w:val="00333880"/>
    <w:rsid w:val="00334599"/>
    <w:rsid w:val="00335303"/>
    <w:rsid w:val="003358AC"/>
    <w:rsid w:val="00335C37"/>
    <w:rsid w:val="003362B1"/>
    <w:rsid w:val="003407D4"/>
    <w:rsid w:val="00340E90"/>
    <w:rsid w:val="00340F18"/>
    <w:rsid w:val="00341D0F"/>
    <w:rsid w:val="00341E96"/>
    <w:rsid w:val="00342A0E"/>
    <w:rsid w:val="00342A12"/>
    <w:rsid w:val="0034305A"/>
    <w:rsid w:val="00344D51"/>
    <w:rsid w:val="00344D7D"/>
    <w:rsid w:val="00345315"/>
    <w:rsid w:val="003454A5"/>
    <w:rsid w:val="00345B22"/>
    <w:rsid w:val="00345E41"/>
    <w:rsid w:val="00346A01"/>
    <w:rsid w:val="00346A5D"/>
    <w:rsid w:val="00347062"/>
    <w:rsid w:val="00347473"/>
    <w:rsid w:val="0035023F"/>
    <w:rsid w:val="003502C6"/>
    <w:rsid w:val="00350461"/>
    <w:rsid w:val="003507ED"/>
    <w:rsid w:val="00352A49"/>
    <w:rsid w:val="00353668"/>
    <w:rsid w:val="003538AA"/>
    <w:rsid w:val="0035444B"/>
    <w:rsid w:val="00354722"/>
    <w:rsid w:val="00354B4E"/>
    <w:rsid w:val="00354BBC"/>
    <w:rsid w:val="00354E04"/>
    <w:rsid w:val="003551FB"/>
    <w:rsid w:val="0035566D"/>
    <w:rsid w:val="00355EA9"/>
    <w:rsid w:val="00355FA8"/>
    <w:rsid w:val="00356488"/>
    <w:rsid w:val="00357B04"/>
    <w:rsid w:val="00357DB7"/>
    <w:rsid w:val="00360727"/>
    <w:rsid w:val="00360C34"/>
    <w:rsid w:val="0036250D"/>
    <w:rsid w:val="00363AA5"/>
    <w:rsid w:val="00364D89"/>
    <w:rsid w:val="00364DEC"/>
    <w:rsid w:val="0036520D"/>
    <w:rsid w:val="00365379"/>
    <w:rsid w:val="00366099"/>
    <w:rsid w:val="00366309"/>
    <w:rsid w:val="00366F4A"/>
    <w:rsid w:val="00367DC4"/>
    <w:rsid w:val="003705C9"/>
    <w:rsid w:val="00371FDB"/>
    <w:rsid w:val="00372E6B"/>
    <w:rsid w:val="00375207"/>
    <w:rsid w:val="00375650"/>
    <w:rsid w:val="00375878"/>
    <w:rsid w:val="003758B2"/>
    <w:rsid w:val="003768D6"/>
    <w:rsid w:val="00376DBD"/>
    <w:rsid w:val="00376E21"/>
    <w:rsid w:val="003803FF"/>
    <w:rsid w:val="00380540"/>
    <w:rsid w:val="00380D2B"/>
    <w:rsid w:val="00380D8E"/>
    <w:rsid w:val="00383826"/>
    <w:rsid w:val="003842E3"/>
    <w:rsid w:val="003843A5"/>
    <w:rsid w:val="003858C3"/>
    <w:rsid w:val="00385B7C"/>
    <w:rsid w:val="00386B00"/>
    <w:rsid w:val="00386C59"/>
    <w:rsid w:val="003870C7"/>
    <w:rsid w:val="0038729E"/>
    <w:rsid w:val="0038767C"/>
    <w:rsid w:val="00387EB0"/>
    <w:rsid w:val="003903D7"/>
    <w:rsid w:val="0039112E"/>
    <w:rsid w:val="003913E6"/>
    <w:rsid w:val="0039167F"/>
    <w:rsid w:val="003917BF"/>
    <w:rsid w:val="00392502"/>
    <w:rsid w:val="00392954"/>
    <w:rsid w:val="003931A3"/>
    <w:rsid w:val="00393419"/>
    <w:rsid w:val="00393704"/>
    <w:rsid w:val="00393905"/>
    <w:rsid w:val="003944F8"/>
    <w:rsid w:val="003945C1"/>
    <w:rsid w:val="00394FE0"/>
    <w:rsid w:val="00395270"/>
    <w:rsid w:val="00395457"/>
    <w:rsid w:val="00396319"/>
    <w:rsid w:val="00396AC9"/>
    <w:rsid w:val="00397226"/>
    <w:rsid w:val="003979C3"/>
    <w:rsid w:val="00397B41"/>
    <w:rsid w:val="003A0A31"/>
    <w:rsid w:val="003A0A3C"/>
    <w:rsid w:val="003A118F"/>
    <w:rsid w:val="003A129D"/>
    <w:rsid w:val="003A25BB"/>
    <w:rsid w:val="003A2FB3"/>
    <w:rsid w:val="003A324C"/>
    <w:rsid w:val="003A3D52"/>
    <w:rsid w:val="003A3DD5"/>
    <w:rsid w:val="003A3EB0"/>
    <w:rsid w:val="003A4422"/>
    <w:rsid w:val="003A46D5"/>
    <w:rsid w:val="003A4767"/>
    <w:rsid w:val="003A5654"/>
    <w:rsid w:val="003A56A3"/>
    <w:rsid w:val="003A5819"/>
    <w:rsid w:val="003A5B80"/>
    <w:rsid w:val="003A5BD0"/>
    <w:rsid w:val="003A5EB3"/>
    <w:rsid w:val="003A6598"/>
    <w:rsid w:val="003A73A5"/>
    <w:rsid w:val="003A7A0B"/>
    <w:rsid w:val="003A7BF1"/>
    <w:rsid w:val="003B011F"/>
    <w:rsid w:val="003B19C5"/>
    <w:rsid w:val="003B2331"/>
    <w:rsid w:val="003B3541"/>
    <w:rsid w:val="003B3D37"/>
    <w:rsid w:val="003B4A83"/>
    <w:rsid w:val="003B55D0"/>
    <w:rsid w:val="003B56A1"/>
    <w:rsid w:val="003B6679"/>
    <w:rsid w:val="003B6888"/>
    <w:rsid w:val="003B6B23"/>
    <w:rsid w:val="003B6D5B"/>
    <w:rsid w:val="003B77DE"/>
    <w:rsid w:val="003B7C71"/>
    <w:rsid w:val="003B7E42"/>
    <w:rsid w:val="003C01B7"/>
    <w:rsid w:val="003C0347"/>
    <w:rsid w:val="003C1456"/>
    <w:rsid w:val="003C146F"/>
    <w:rsid w:val="003C1E7E"/>
    <w:rsid w:val="003C2906"/>
    <w:rsid w:val="003C2CAC"/>
    <w:rsid w:val="003C2EEF"/>
    <w:rsid w:val="003C4AA4"/>
    <w:rsid w:val="003C6857"/>
    <w:rsid w:val="003C7136"/>
    <w:rsid w:val="003C779E"/>
    <w:rsid w:val="003D0077"/>
    <w:rsid w:val="003D07C6"/>
    <w:rsid w:val="003D0B1D"/>
    <w:rsid w:val="003D0CE3"/>
    <w:rsid w:val="003D1D6C"/>
    <w:rsid w:val="003D3876"/>
    <w:rsid w:val="003D4B88"/>
    <w:rsid w:val="003D71D6"/>
    <w:rsid w:val="003E0911"/>
    <w:rsid w:val="003E0EB3"/>
    <w:rsid w:val="003E1336"/>
    <w:rsid w:val="003E3241"/>
    <w:rsid w:val="003E32B9"/>
    <w:rsid w:val="003E4023"/>
    <w:rsid w:val="003E47D8"/>
    <w:rsid w:val="003E665A"/>
    <w:rsid w:val="003E69D3"/>
    <w:rsid w:val="003E7297"/>
    <w:rsid w:val="003E7657"/>
    <w:rsid w:val="003E7C20"/>
    <w:rsid w:val="003E7CFA"/>
    <w:rsid w:val="003F085E"/>
    <w:rsid w:val="003F1033"/>
    <w:rsid w:val="003F14D6"/>
    <w:rsid w:val="003F1EBC"/>
    <w:rsid w:val="003F242F"/>
    <w:rsid w:val="003F3DC3"/>
    <w:rsid w:val="003F4823"/>
    <w:rsid w:val="003F4FB8"/>
    <w:rsid w:val="003F57E3"/>
    <w:rsid w:val="003F5B9F"/>
    <w:rsid w:val="003F661B"/>
    <w:rsid w:val="003F7146"/>
    <w:rsid w:val="003F72E2"/>
    <w:rsid w:val="003F76D1"/>
    <w:rsid w:val="003F786F"/>
    <w:rsid w:val="003F7B97"/>
    <w:rsid w:val="003F7C70"/>
    <w:rsid w:val="00400684"/>
    <w:rsid w:val="00400959"/>
    <w:rsid w:val="00400EAA"/>
    <w:rsid w:val="00401375"/>
    <w:rsid w:val="004018B9"/>
    <w:rsid w:val="00401CA1"/>
    <w:rsid w:val="004021C9"/>
    <w:rsid w:val="004028E4"/>
    <w:rsid w:val="00402D83"/>
    <w:rsid w:val="0040493F"/>
    <w:rsid w:val="00404AE5"/>
    <w:rsid w:val="0040569C"/>
    <w:rsid w:val="00405AD3"/>
    <w:rsid w:val="00410DF0"/>
    <w:rsid w:val="0041131F"/>
    <w:rsid w:val="00411C36"/>
    <w:rsid w:val="004126C6"/>
    <w:rsid w:val="0041308D"/>
    <w:rsid w:val="00413096"/>
    <w:rsid w:val="004138FF"/>
    <w:rsid w:val="00413C6D"/>
    <w:rsid w:val="0041409B"/>
    <w:rsid w:val="004141EA"/>
    <w:rsid w:val="0041453D"/>
    <w:rsid w:val="00414724"/>
    <w:rsid w:val="00415912"/>
    <w:rsid w:val="00415CA8"/>
    <w:rsid w:val="00416603"/>
    <w:rsid w:val="00416A6D"/>
    <w:rsid w:val="004176E7"/>
    <w:rsid w:val="004200D9"/>
    <w:rsid w:val="00422AD2"/>
    <w:rsid w:val="00423C7A"/>
    <w:rsid w:val="004264C3"/>
    <w:rsid w:val="0042772E"/>
    <w:rsid w:val="004279EA"/>
    <w:rsid w:val="00430752"/>
    <w:rsid w:val="0043196F"/>
    <w:rsid w:val="00431A6C"/>
    <w:rsid w:val="00431C3D"/>
    <w:rsid w:val="0043226C"/>
    <w:rsid w:val="00432287"/>
    <w:rsid w:val="0043316E"/>
    <w:rsid w:val="004332B4"/>
    <w:rsid w:val="004338E5"/>
    <w:rsid w:val="0043397E"/>
    <w:rsid w:val="00434375"/>
    <w:rsid w:val="00434E07"/>
    <w:rsid w:val="00435532"/>
    <w:rsid w:val="00436AFD"/>
    <w:rsid w:val="004375D4"/>
    <w:rsid w:val="004402E4"/>
    <w:rsid w:val="004412D1"/>
    <w:rsid w:val="00441C10"/>
    <w:rsid w:val="00442102"/>
    <w:rsid w:val="00442BCC"/>
    <w:rsid w:val="0044486B"/>
    <w:rsid w:val="004450EF"/>
    <w:rsid w:val="00445472"/>
    <w:rsid w:val="00445904"/>
    <w:rsid w:val="00445B92"/>
    <w:rsid w:val="0044679C"/>
    <w:rsid w:val="00446837"/>
    <w:rsid w:val="00446BE7"/>
    <w:rsid w:val="00447029"/>
    <w:rsid w:val="00447B73"/>
    <w:rsid w:val="00450414"/>
    <w:rsid w:val="00450562"/>
    <w:rsid w:val="00450DC4"/>
    <w:rsid w:val="00450FB7"/>
    <w:rsid w:val="00451A73"/>
    <w:rsid w:val="00451EBB"/>
    <w:rsid w:val="00451F09"/>
    <w:rsid w:val="004520B5"/>
    <w:rsid w:val="004526BF"/>
    <w:rsid w:val="00452DAF"/>
    <w:rsid w:val="004538F7"/>
    <w:rsid w:val="00453B09"/>
    <w:rsid w:val="00453E9E"/>
    <w:rsid w:val="0045449A"/>
    <w:rsid w:val="00454791"/>
    <w:rsid w:val="00454D71"/>
    <w:rsid w:val="0045563F"/>
    <w:rsid w:val="004560D1"/>
    <w:rsid w:val="00456654"/>
    <w:rsid w:val="004574E1"/>
    <w:rsid w:val="004575FC"/>
    <w:rsid w:val="00457B26"/>
    <w:rsid w:val="00460762"/>
    <w:rsid w:val="00460A42"/>
    <w:rsid w:val="00460D0A"/>
    <w:rsid w:val="00460F94"/>
    <w:rsid w:val="004611CB"/>
    <w:rsid w:val="0046173F"/>
    <w:rsid w:val="004620F8"/>
    <w:rsid w:val="004623AF"/>
    <w:rsid w:val="00463054"/>
    <w:rsid w:val="004639F2"/>
    <w:rsid w:val="00463D56"/>
    <w:rsid w:val="00464139"/>
    <w:rsid w:val="00465070"/>
    <w:rsid w:val="0046538F"/>
    <w:rsid w:val="00465580"/>
    <w:rsid w:val="00467347"/>
    <w:rsid w:val="004702F4"/>
    <w:rsid w:val="0047043A"/>
    <w:rsid w:val="00470544"/>
    <w:rsid w:val="00470A25"/>
    <w:rsid w:val="00470BB0"/>
    <w:rsid w:val="00470C5F"/>
    <w:rsid w:val="004712F0"/>
    <w:rsid w:val="004714DE"/>
    <w:rsid w:val="004731AC"/>
    <w:rsid w:val="0047457D"/>
    <w:rsid w:val="00474AF5"/>
    <w:rsid w:val="00475893"/>
    <w:rsid w:val="00475BEF"/>
    <w:rsid w:val="00475F05"/>
    <w:rsid w:val="004766D6"/>
    <w:rsid w:val="004769CF"/>
    <w:rsid w:val="00476B1F"/>
    <w:rsid w:val="004772FB"/>
    <w:rsid w:val="00477375"/>
    <w:rsid w:val="00477FB4"/>
    <w:rsid w:val="0048037F"/>
    <w:rsid w:val="00480828"/>
    <w:rsid w:val="00480CA4"/>
    <w:rsid w:val="00480E4E"/>
    <w:rsid w:val="00482BC0"/>
    <w:rsid w:val="00483409"/>
    <w:rsid w:val="00484577"/>
    <w:rsid w:val="004846EC"/>
    <w:rsid w:val="00484ADC"/>
    <w:rsid w:val="00484B60"/>
    <w:rsid w:val="00484CB3"/>
    <w:rsid w:val="004854CD"/>
    <w:rsid w:val="004860F4"/>
    <w:rsid w:val="004865FB"/>
    <w:rsid w:val="00486BAE"/>
    <w:rsid w:val="00486E41"/>
    <w:rsid w:val="00486F27"/>
    <w:rsid w:val="00487C4B"/>
    <w:rsid w:val="00490242"/>
    <w:rsid w:val="004908C1"/>
    <w:rsid w:val="00490902"/>
    <w:rsid w:val="00490B10"/>
    <w:rsid w:val="00490BBA"/>
    <w:rsid w:val="00490C1D"/>
    <w:rsid w:val="00490C27"/>
    <w:rsid w:val="00491223"/>
    <w:rsid w:val="00491395"/>
    <w:rsid w:val="00491F53"/>
    <w:rsid w:val="004931A4"/>
    <w:rsid w:val="0049322F"/>
    <w:rsid w:val="004937AA"/>
    <w:rsid w:val="004937DC"/>
    <w:rsid w:val="00493C2C"/>
    <w:rsid w:val="00493DAF"/>
    <w:rsid w:val="00493E9B"/>
    <w:rsid w:val="00494135"/>
    <w:rsid w:val="004947B3"/>
    <w:rsid w:val="004947FD"/>
    <w:rsid w:val="00495864"/>
    <w:rsid w:val="00495B90"/>
    <w:rsid w:val="0049614C"/>
    <w:rsid w:val="00496FAE"/>
    <w:rsid w:val="004A0A94"/>
    <w:rsid w:val="004A212E"/>
    <w:rsid w:val="004A2889"/>
    <w:rsid w:val="004A3140"/>
    <w:rsid w:val="004A3530"/>
    <w:rsid w:val="004A353B"/>
    <w:rsid w:val="004A3BFC"/>
    <w:rsid w:val="004A4B72"/>
    <w:rsid w:val="004A56B6"/>
    <w:rsid w:val="004A5BEE"/>
    <w:rsid w:val="004A770B"/>
    <w:rsid w:val="004A7CCF"/>
    <w:rsid w:val="004A7E4F"/>
    <w:rsid w:val="004B0CB3"/>
    <w:rsid w:val="004B0E44"/>
    <w:rsid w:val="004B1870"/>
    <w:rsid w:val="004B21E6"/>
    <w:rsid w:val="004B223F"/>
    <w:rsid w:val="004B244F"/>
    <w:rsid w:val="004B389A"/>
    <w:rsid w:val="004B43CE"/>
    <w:rsid w:val="004B5A85"/>
    <w:rsid w:val="004B65C4"/>
    <w:rsid w:val="004B6887"/>
    <w:rsid w:val="004B6F90"/>
    <w:rsid w:val="004C0FD7"/>
    <w:rsid w:val="004C19E2"/>
    <w:rsid w:val="004C25CF"/>
    <w:rsid w:val="004C2CEB"/>
    <w:rsid w:val="004C3152"/>
    <w:rsid w:val="004C39F8"/>
    <w:rsid w:val="004C4514"/>
    <w:rsid w:val="004C459E"/>
    <w:rsid w:val="004C4B4A"/>
    <w:rsid w:val="004C5248"/>
    <w:rsid w:val="004C53BC"/>
    <w:rsid w:val="004C6138"/>
    <w:rsid w:val="004C69B9"/>
    <w:rsid w:val="004C6A17"/>
    <w:rsid w:val="004C76DD"/>
    <w:rsid w:val="004C7889"/>
    <w:rsid w:val="004D1C8E"/>
    <w:rsid w:val="004D2F69"/>
    <w:rsid w:val="004D3277"/>
    <w:rsid w:val="004D358E"/>
    <w:rsid w:val="004D3C6F"/>
    <w:rsid w:val="004D5812"/>
    <w:rsid w:val="004D7292"/>
    <w:rsid w:val="004D72F4"/>
    <w:rsid w:val="004D7BA8"/>
    <w:rsid w:val="004D7ECA"/>
    <w:rsid w:val="004E07F6"/>
    <w:rsid w:val="004E0DD0"/>
    <w:rsid w:val="004E1928"/>
    <w:rsid w:val="004E1BD8"/>
    <w:rsid w:val="004E291F"/>
    <w:rsid w:val="004E2A4F"/>
    <w:rsid w:val="004E37B1"/>
    <w:rsid w:val="004E3FB7"/>
    <w:rsid w:val="004E4517"/>
    <w:rsid w:val="004E5511"/>
    <w:rsid w:val="004E552F"/>
    <w:rsid w:val="004E570A"/>
    <w:rsid w:val="004E5971"/>
    <w:rsid w:val="004E71A9"/>
    <w:rsid w:val="004E76CE"/>
    <w:rsid w:val="004E7BB5"/>
    <w:rsid w:val="004F1503"/>
    <w:rsid w:val="004F1584"/>
    <w:rsid w:val="004F1E8D"/>
    <w:rsid w:val="004F3E35"/>
    <w:rsid w:val="004F5810"/>
    <w:rsid w:val="004F5B7D"/>
    <w:rsid w:val="004F5C90"/>
    <w:rsid w:val="004F70B1"/>
    <w:rsid w:val="004F7634"/>
    <w:rsid w:val="004F767D"/>
    <w:rsid w:val="004F7AD6"/>
    <w:rsid w:val="005001AE"/>
    <w:rsid w:val="00500428"/>
    <w:rsid w:val="005004F4"/>
    <w:rsid w:val="00500536"/>
    <w:rsid w:val="00500AC2"/>
    <w:rsid w:val="00500E41"/>
    <w:rsid w:val="0050260B"/>
    <w:rsid w:val="00502C0B"/>
    <w:rsid w:val="00502C47"/>
    <w:rsid w:val="00502FF8"/>
    <w:rsid w:val="0050473E"/>
    <w:rsid w:val="005048BB"/>
    <w:rsid w:val="00504F5C"/>
    <w:rsid w:val="00507062"/>
    <w:rsid w:val="00507365"/>
    <w:rsid w:val="00510578"/>
    <w:rsid w:val="00510B62"/>
    <w:rsid w:val="00510C3D"/>
    <w:rsid w:val="00510D7E"/>
    <w:rsid w:val="00511359"/>
    <w:rsid w:val="00511B5F"/>
    <w:rsid w:val="00512937"/>
    <w:rsid w:val="00512AE3"/>
    <w:rsid w:val="0051402C"/>
    <w:rsid w:val="005152E0"/>
    <w:rsid w:val="00516569"/>
    <w:rsid w:val="005167F3"/>
    <w:rsid w:val="00517041"/>
    <w:rsid w:val="00517E10"/>
    <w:rsid w:val="00520863"/>
    <w:rsid w:val="00522601"/>
    <w:rsid w:val="00522CB6"/>
    <w:rsid w:val="0052302D"/>
    <w:rsid w:val="00523529"/>
    <w:rsid w:val="00523C6D"/>
    <w:rsid w:val="00524165"/>
    <w:rsid w:val="005243FE"/>
    <w:rsid w:val="0052479E"/>
    <w:rsid w:val="00524943"/>
    <w:rsid w:val="00524A13"/>
    <w:rsid w:val="00527B71"/>
    <w:rsid w:val="00527CC4"/>
    <w:rsid w:val="005306FE"/>
    <w:rsid w:val="00530BF7"/>
    <w:rsid w:val="00530DA9"/>
    <w:rsid w:val="00530EF5"/>
    <w:rsid w:val="00531012"/>
    <w:rsid w:val="0053126E"/>
    <w:rsid w:val="005318F4"/>
    <w:rsid w:val="00531EB3"/>
    <w:rsid w:val="005325F9"/>
    <w:rsid w:val="00533BA2"/>
    <w:rsid w:val="00533CCE"/>
    <w:rsid w:val="00533F3B"/>
    <w:rsid w:val="00534A6B"/>
    <w:rsid w:val="00534B8A"/>
    <w:rsid w:val="00535368"/>
    <w:rsid w:val="00536C90"/>
    <w:rsid w:val="00536D42"/>
    <w:rsid w:val="005373E2"/>
    <w:rsid w:val="00537AC0"/>
    <w:rsid w:val="00540E31"/>
    <w:rsid w:val="00541294"/>
    <w:rsid w:val="00542110"/>
    <w:rsid w:val="00542FD0"/>
    <w:rsid w:val="005430CE"/>
    <w:rsid w:val="0054349B"/>
    <w:rsid w:val="00543D8E"/>
    <w:rsid w:val="00543DEE"/>
    <w:rsid w:val="00543E15"/>
    <w:rsid w:val="0054423F"/>
    <w:rsid w:val="00544437"/>
    <w:rsid w:val="00546392"/>
    <w:rsid w:val="00547435"/>
    <w:rsid w:val="005474B8"/>
    <w:rsid w:val="00547F68"/>
    <w:rsid w:val="0055022D"/>
    <w:rsid w:val="00550898"/>
    <w:rsid w:val="00550C99"/>
    <w:rsid w:val="00551833"/>
    <w:rsid w:val="00552088"/>
    <w:rsid w:val="005523DD"/>
    <w:rsid w:val="00552854"/>
    <w:rsid w:val="005529EC"/>
    <w:rsid w:val="005530B0"/>
    <w:rsid w:val="00553493"/>
    <w:rsid w:val="00553E28"/>
    <w:rsid w:val="00556A9A"/>
    <w:rsid w:val="00556DB3"/>
    <w:rsid w:val="00556DC2"/>
    <w:rsid w:val="00557A41"/>
    <w:rsid w:val="00557BA8"/>
    <w:rsid w:val="00560DB5"/>
    <w:rsid w:val="005610A0"/>
    <w:rsid w:val="00561589"/>
    <w:rsid w:val="00561663"/>
    <w:rsid w:val="005620A6"/>
    <w:rsid w:val="00562275"/>
    <w:rsid w:val="0056283C"/>
    <w:rsid w:val="005632CE"/>
    <w:rsid w:val="00563BB9"/>
    <w:rsid w:val="005649D6"/>
    <w:rsid w:val="00565172"/>
    <w:rsid w:val="00566000"/>
    <w:rsid w:val="0056637E"/>
    <w:rsid w:val="005663D1"/>
    <w:rsid w:val="00566AA2"/>
    <w:rsid w:val="00567E00"/>
    <w:rsid w:val="00571977"/>
    <w:rsid w:val="00573AFE"/>
    <w:rsid w:val="00574ABB"/>
    <w:rsid w:val="00574ED9"/>
    <w:rsid w:val="00575093"/>
    <w:rsid w:val="00575779"/>
    <w:rsid w:val="0057582C"/>
    <w:rsid w:val="00575BF9"/>
    <w:rsid w:val="0057633F"/>
    <w:rsid w:val="00576A1B"/>
    <w:rsid w:val="00576B73"/>
    <w:rsid w:val="00576D95"/>
    <w:rsid w:val="00577B3A"/>
    <w:rsid w:val="00577E73"/>
    <w:rsid w:val="00577FCA"/>
    <w:rsid w:val="00580175"/>
    <w:rsid w:val="00581CF3"/>
    <w:rsid w:val="00582468"/>
    <w:rsid w:val="0058271C"/>
    <w:rsid w:val="00583218"/>
    <w:rsid w:val="00583351"/>
    <w:rsid w:val="00583704"/>
    <w:rsid w:val="00583C6F"/>
    <w:rsid w:val="005852D0"/>
    <w:rsid w:val="00585621"/>
    <w:rsid w:val="00585E99"/>
    <w:rsid w:val="00586190"/>
    <w:rsid w:val="005862AE"/>
    <w:rsid w:val="005864A4"/>
    <w:rsid w:val="0058684C"/>
    <w:rsid w:val="0058725D"/>
    <w:rsid w:val="00587537"/>
    <w:rsid w:val="00587D49"/>
    <w:rsid w:val="005900A6"/>
    <w:rsid w:val="005924D6"/>
    <w:rsid w:val="00592648"/>
    <w:rsid w:val="00592885"/>
    <w:rsid w:val="005928FA"/>
    <w:rsid w:val="00592CB8"/>
    <w:rsid w:val="00592EAB"/>
    <w:rsid w:val="00593287"/>
    <w:rsid w:val="005932C1"/>
    <w:rsid w:val="00593C68"/>
    <w:rsid w:val="0059405D"/>
    <w:rsid w:val="005940A6"/>
    <w:rsid w:val="0059439C"/>
    <w:rsid w:val="00594E03"/>
    <w:rsid w:val="00595413"/>
    <w:rsid w:val="00595609"/>
    <w:rsid w:val="00595FBF"/>
    <w:rsid w:val="00596FFF"/>
    <w:rsid w:val="00597227"/>
    <w:rsid w:val="00597367"/>
    <w:rsid w:val="005976E3"/>
    <w:rsid w:val="00597B47"/>
    <w:rsid w:val="005A03CF"/>
    <w:rsid w:val="005A05CE"/>
    <w:rsid w:val="005A101A"/>
    <w:rsid w:val="005A1802"/>
    <w:rsid w:val="005A1E8D"/>
    <w:rsid w:val="005A1F11"/>
    <w:rsid w:val="005A2186"/>
    <w:rsid w:val="005A330A"/>
    <w:rsid w:val="005A3981"/>
    <w:rsid w:val="005A4103"/>
    <w:rsid w:val="005A466B"/>
    <w:rsid w:val="005A501C"/>
    <w:rsid w:val="005A551C"/>
    <w:rsid w:val="005A55A8"/>
    <w:rsid w:val="005A56CF"/>
    <w:rsid w:val="005A72ED"/>
    <w:rsid w:val="005A7FC7"/>
    <w:rsid w:val="005B04A0"/>
    <w:rsid w:val="005B15C1"/>
    <w:rsid w:val="005B2328"/>
    <w:rsid w:val="005B2445"/>
    <w:rsid w:val="005B297C"/>
    <w:rsid w:val="005B2DC4"/>
    <w:rsid w:val="005B3239"/>
    <w:rsid w:val="005B3492"/>
    <w:rsid w:val="005B3D93"/>
    <w:rsid w:val="005B410D"/>
    <w:rsid w:val="005B4532"/>
    <w:rsid w:val="005B4F02"/>
    <w:rsid w:val="005B596E"/>
    <w:rsid w:val="005B5EF4"/>
    <w:rsid w:val="005B60AB"/>
    <w:rsid w:val="005B6638"/>
    <w:rsid w:val="005B6814"/>
    <w:rsid w:val="005C0691"/>
    <w:rsid w:val="005C08E6"/>
    <w:rsid w:val="005C1819"/>
    <w:rsid w:val="005C1F91"/>
    <w:rsid w:val="005C21AE"/>
    <w:rsid w:val="005C28AF"/>
    <w:rsid w:val="005C29B1"/>
    <w:rsid w:val="005C3172"/>
    <w:rsid w:val="005C31E5"/>
    <w:rsid w:val="005C39A0"/>
    <w:rsid w:val="005C3FAF"/>
    <w:rsid w:val="005C4158"/>
    <w:rsid w:val="005C4ACE"/>
    <w:rsid w:val="005C5D47"/>
    <w:rsid w:val="005C6531"/>
    <w:rsid w:val="005D08F5"/>
    <w:rsid w:val="005D1F55"/>
    <w:rsid w:val="005D202D"/>
    <w:rsid w:val="005D2282"/>
    <w:rsid w:val="005D2653"/>
    <w:rsid w:val="005D33A4"/>
    <w:rsid w:val="005D4BE0"/>
    <w:rsid w:val="005D4EB5"/>
    <w:rsid w:val="005D504B"/>
    <w:rsid w:val="005D55D1"/>
    <w:rsid w:val="005D6675"/>
    <w:rsid w:val="005D7BAE"/>
    <w:rsid w:val="005E0CDF"/>
    <w:rsid w:val="005E0E0E"/>
    <w:rsid w:val="005E1341"/>
    <w:rsid w:val="005E1526"/>
    <w:rsid w:val="005E176D"/>
    <w:rsid w:val="005E1CC1"/>
    <w:rsid w:val="005E25EC"/>
    <w:rsid w:val="005E3EEE"/>
    <w:rsid w:val="005E43B6"/>
    <w:rsid w:val="005E45D5"/>
    <w:rsid w:val="005E4C19"/>
    <w:rsid w:val="005E4EA7"/>
    <w:rsid w:val="005E5018"/>
    <w:rsid w:val="005E5096"/>
    <w:rsid w:val="005E62EC"/>
    <w:rsid w:val="005E7046"/>
    <w:rsid w:val="005E7E7C"/>
    <w:rsid w:val="005F016C"/>
    <w:rsid w:val="005F06CE"/>
    <w:rsid w:val="005F09A4"/>
    <w:rsid w:val="005F159A"/>
    <w:rsid w:val="005F25C2"/>
    <w:rsid w:val="005F2732"/>
    <w:rsid w:val="005F31B0"/>
    <w:rsid w:val="005F346D"/>
    <w:rsid w:val="005F3FC0"/>
    <w:rsid w:val="005F4534"/>
    <w:rsid w:val="005F4622"/>
    <w:rsid w:val="005F4965"/>
    <w:rsid w:val="005F4D89"/>
    <w:rsid w:val="005F51F8"/>
    <w:rsid w:val="005F52CE"/>
    <w:rsid w:val="005F535F"/>
    <w:rsid w:val="005F5FE1"/>
    <w:rsid w:val="005F644A"/>
    <w:rsid w:val="005F65C5"/>
    <w:rsid w:val="005F76F9"/>
    <w:rsid w:val="00600D53"/>
    <w:rsid w:val="006011AB"/>
    <w:rsid w:val="006021F9"/>
    <w:rsid w:val="00602472"/>
    <w:rsid w:val="00602ECA"/>
    <w:rsid w:val="00603622"/>
    <w:rsid w:val="00603790"/>
    <w:rsid w:val="00603B3D"/>
    <w:rsid w:val="00603C38"/>
    <w:rsid w:val="00604029"/>
    <w:rsid w:val="00604091"/>
    <w:rsid w:val="00604128"/>
    <w:rsid w:val="006046BF"/>
    <w:rsid w:val="00604E0E"/>
    <w:rsid w:val="006051CA"/>
    <w:rsid w:val="00605A48"/>
    <w:rsid w:val="00606A31"/>
    <w:rsid w:val="00607CA7"/>
    <w:rsid w:val="0061038F"/>
    <w:rsid w:val="0061043E"/>
    <w:rsid w:val="0061086E"/>
    <w:rsid w:val="006108A1"/>
    <w:rsid w:val="00610CA4"/>
    <w:rsid w:val="00610F36"/>
    <w:rsid w:val="00610FCE"/>
    <w:rsid w:val="00611331"/>
    <w:rsid w:val="00611A03"/>
    <w:rsid w:val="00612159"/>
    <w:rsid w:val="00612CF8"/>
    <w:rsid w:val="006147F4"/>
    <w:rsid w:val="00615AF8"/>
    <w:rsid w:val="0061666F"/>
    <w:rsid w:val="00616874"/>
    <w:rsid w:val="00616D43"/>
    <w:rsid w:val="00617864"/>
    <w:rsid w:val="006204B8"/>
    <w:rsid w:val="00620822"/>
    <w:rsid w:val="00621BCB"/>
    <w:rsid w:val="00622285"/>
    <w:rsid w:val="0062440A"/>
    <w:rsid w:val="00624C87"/>
    <w:rsid w:val="0062578B"/>
    <w:rsid w:val="0062786E"/>
    <w:rsid w:val="006278FD"/>
    <w:rsid w:val="00627DA3"/>
    <w:rsid w:val="006314D2"/>
    <w:rsid w:val="00632152"/>
    <w:rsid w:val="00632D56"/>
    <w:rsid w:val="00633129"/>
    <w:rsid w:val="00634926"/>
    <w:rsid w:val="00634BED"/>
    <w:rsid w:val="00635118"/>
    <w:rsid w:val="006354F9"/>
    <w:rsid w:val="0063610A"/>
    <w:rsid w:val="00636A7B"/>
    <w:rsid w:val="00637390"/>
    <w:rsid w:val="006374E0"/>
    <w:rsid w:val="00637FD7"/>
    <w:rsid w:val="00640513"/>
    <w:rsid w:val="00640B38"/>
    <w:rsid w:val="00640C28"/>
    <w:rsid w:val="00641C93"/>
    <w:rsid w:val="00641F73"/>
    <w:rsid w:val="00643062"/>
    <w:rsid w:val="00643BE3"/>
    <w:rsid w:val="00644810"/>
    <w:rsid w:val="00644994"/>
    <w:rsid w:val="00644EA8"/>
    <w:rsid w:val="00645C7A"/>
    <w:rsid w:val="00645FCF"/>
    <w:rsid w:val="00646187"/>
    <w:rsid w:val="00646733"/>
    <w:rsid w:val="00646E2F"/>
    <w:rsid w:val="00647042"/>
    <w:rsid w:val="00647178"/>
    <w:rsid w:val="00650048"/>
    <w:rsid w:val="00651D99"/>
    <w:rsid w:val="006527E9"/>
    <w:rsid w:val="00652C7B"/>
    <w:rsid w:val="006536E5"/>
    <w:rsid w:val="00654728"/>
    <w:rsid w:val="00654C62"/>
    <w:rsid w:val="00654FAD"/>
    <w:rsid w:val="006550A6"/>
    <w:rsid w:val="006550FE"/>
    <w:rsid w:val="00655196"/>
    <w:rsid w:val="00655BF9"/>
    <w:rsid w:val="00655F06"/>
    <w:rsid w:val="00656788"/>
    <w:rsid w:val="0065687B"/>
    <w:rsid w:val="00656D1F"/>
    <w:rsid w:val="00657C56"/>
    <w:rsid w:val="006604FA"/>
    <w:rsid w:val="00660D0C"/>
    <w:rsid w:val="00660E9B"/>
    <w:rsid w:val="00661137"/>
    <w:rsid w:val="00661BC5"/>
    <w:rsid w:val="006623A8"/>
    <w:rsid w:val="00663235"/>
    <w:rsid w:val="00664891"/>
    <w:rsid w:val="00664BC1"/>
    <w:rsid w:val="00664BE1"/>
    <w:rsid w:val="00664D03"/>
    <w:rsid w:val="00664D8D"/>
    <w:rsid w:val="00664E71"/>
    <w:rsid w:val="0066635B"/>
    <w:rsid w:val="00666C86"/>
    <w:rsid w:val="006674F9"/>
    <w:rsid w:val="00670A44"/>
    <w:rsid w:val="00670E84"/>
    <w:rsid w:val="00671FD8"/>
    <w:rsid w:val="006722D8"/>
    <w:rsid w:val="0067317B"/>
    <w:rsid w:val="00673227"/>
    <w:rsid w:val="00673A9C"/>
    <w:rsid w:val="00673B50"/>
    <w:rsid w:val="00673B74"/>
    <w:rsid w:val="00673BC5"/>
    <w:rsid w:val="00673FEB"/>
    <w:rsid w:val="00674A48"/>
    <w:rsid w:val="0067618A"/>
    <w:rsid w:val="006767A2"/>
    <w:rsid w:val="0067786F"/>
    <w:rsid w:val="00677A40"/>
    <w:rsid w:val="00681398"/>
    <w:rsid w:val="00682423"/>
    <w:rsid w:val="0068243D"/>
    <w:rsid w:val="00682BB1"/>
    <w:rsid w:val="006830B4"/>
    <w:rsid w:val="00683802"/>
    <w:rsid w:val="0068583B"/>
    <w:rsid w:val="006858A7"/>
    <w:rsid w:val="00686A80"/>
    <w:rsid w:val="0068710E"/>
    <w:rsid w:val="00687CBF"/>
    <w:rsid w:val="006903B5"/>
    <w:rsid w:val="006928B1"/>
    <w:rsid w:val="006929ED"/>
    <w:rsid w:val="00692CA5"/>
    <w:rsid w:val="00692CAB"/>
    <w:rsid w:val="00692D3D"/>
    <w:rsid w:val="00694238"/>
    <w:rsid w:val="0069423C"/>
    <w:rsid w:val="00694800"/>
    <w:rsid w:val="00694CBA"/>
    <w:rsid w:val="00695136"/>
    <w:rsid w:val="00695D99"/>
    <w:rsid w:val="0069665C"/>
    <w:rsid w:val="00696C68"/>
    <w:rsid w:val="00696ED7"/>
    <w:rsid w:val="006971EB"/>
    <w:rsid w:val="006A008D"/>
    <w:rsid w:val="006A074C"/>
    <w:rsid w:val="006A1292"/>
    <w:rsid w:val="006A14CF"/>
    <w:rsid w:val="006A2C49"/>
    <w:rsid w:val="006A3175"/>
    <w:rsid w:val="006A3CEC"/>
    <w:rsid w:val="006A41AF"/>
    <w:rsid w:val="006A4B23"/>
    <w:rsid w:val="006A4D68"/>
    <w:rsid w:val="006A4F9B"/>
    <w:rsid w:val="006A5095"/>
    <w:rsid w:val="006A5546"/>
    <w:rsid w:val="006A5A15"/>
    <w:rsid w:val="006A5FD1"/>
    <w:rsid w:val="006A6A0F"/>
    <w:rsid w:val="006B236E"/>
    <w:rsid w:val="006B274B"/>
    <w:rsid w:val="006B2E8C"/>
    <w:rsid w:val="006B3147"/>
    <w:rsid w:val="006B320E"/>
    <w:rsid w:val="006B35B2"/>
    <w:rsid w:val="006B3F5F"/>
    <w:rsid w:val="006B4D54"/>
    <w:rsid w:val="006B4D64"/>
    <w:rsid w:val="006B5171"/>
    <w:rsid w:val="006B6305"/>
    <w:rsid w:val="006B6357"/>
    <w:rsid w:val="006B6B54"/>
    <w:rsid w:val="006B74B8"/>
    <w:rsid w:val="006B76F3"/>
    <w:rsid w:val="006B7928"/>
    <w:rsid w:val="006C06B7"/>
    <w:rsid w:val="006C2374"/>
    <w:rsid w:val="006C2810"/>
    <w:rsid w:val="006C2D6A"/>
    <w:rsid w:val="006C3876"/>
    <w:rsid w:val="006C3CCA"/>
    <w:rsid w:val="006C3DF5"/>
    <w:rsid w:val="006C3E70"/>
    <w:rsid w:val="006C4141"/>
    <w:rsid w:val="006C5002"/>
    <w:rsid w:val="006C6027"/>
    <w:rsid w:val="006C679C"/>
    <w:rsid w:val="006D0040"/>
    <w:rsid w:val="006D01AA"/>
    <w:rsid w:val="006D023D"/>
    <w:rsid w:val="006D061E"/>
    <w:rsid w:val="006D072C"/>
    <w:rsid w:val="006D0E5A"/>
    <w:rsid w:val="006D23FF"/>
    <w:rsid w:val="006D26E9"/>
    <w:rsid w:val="006D2E91"/>
    <w:rsid w:val="006D3579"/>
    <w:rsid w:val="006D3587"/>
    <w:rsid w:val="006D4251"/>
    <w:rsid w:val="006D4CDB"/>
    <w:rsid w:val="006D5EBD"/>
    <w:rsid w:val="006D634A"/>
    <w:rsid w:val="006D67F6"/>
    <w:rsid w:val="006D7222"/>
    <w:rsid w:val="006E1244"/>
    <w:rsid w:val="006E1A35"/>
    <w:rsid w:val="006E1E84"/>
    <w:rsid w:val="006E2EAB"/>
    <w:rsid w:val="006E3270"/>
    <w:rsid w:val="006E46FE"/>
    <w:rsid w:val="006E5022"/>
    <w:rsid w:val="006E60FF"/>
    <w:rsid w:val="006E6EB0"/>
    <w:rsid w:val="006E71BB"/>
    <w:rsid w:val="006E72B4"/>
    <w:rsid w:val="006E7F9C"/>
    <w:rsid w:val="006F03F6"/>
    <w:rsid w:val="006F0D4B"/>
    <w:rsid w:val="006F11EA"/>
    <w:rsid w:val="006F137C"/>
    <w:rsid w:val="006F1AFC"/>
    <w:rsid w:val="006F2068"/>
    <w:rsid w:val="006F20F1"/>
    <w:rsid w:val="006F24E7"/>
    <w:rsid w:val="006F28ED"/>
    <w:rsid w:val="006F2E3C"/>
    <w:rsid w:val="006F3C6A"/>
    <w:rsid w:val="006F4467"/>
    <w:rsid w:val="006F598F"/>
    <w:rsid w:val="006F5B41"/>
    <w:rsid w:val="006F6F10"/>
    <w:rsid w:val="006F71D5"/>
    <w:rsid w:val="006F7B24"/>
    <w:rsid w:val="00700F79"/>
    <w:rsid w:val="00701ED9"/>
    <w:rsid w:val="00703007"/>
    <w:rsid w:val="00704553"/>
    <w:rsid w:val="00704ABD"/>
    <w:rsid w:val="00705EFA"/>
    <w:rsid w:val="007067A8"/>
    <w:rsid w:val="00706C1B"/>
    <w:rsid w:val="00706E7E"/>
    <w:rsid w:val="007078C1"/>
    <w:rsid w:val="00710B01"/>
    <w:rsid w:val="0071227D"/>
    <w:rsid w:val="00712E7E"/>
    <w:rsid w:val="0071463A"/>
    <w:rsid w:val="00714CDD"/>
    <w:rsid w:val="00714D50"/>
    <w:rsid w:val="00715892"/>
    <w:rsid w:val="007160DB"/>
    <w:rsid w:val="007160DC"/>
    <w:rsid w:val="00716453"/>
    <w:rsid w:val="00716B51"/>
    <w:rsid w:val="007171B3"/>
    <w:rsid w:val="0071728F"/>
    <w:rsid w:val="007172AB"/>
    <w:rsid w:val="00717D29"/>
    <w:rsid w:val="0072023A"/>
    <w:rsid w:val="00720567"/>
    <w:rsid w:val="00720F00"/>
    <w:rsid w:val="0072100D"/>
    <w:rsid w:val="0072161A"/>
    <w:rsid w:val="00721B3B"/>
    <w:rsid w:val="00721C15"/>
    <w:rsid w:val="00724B4B"/>
    <w:rsid w:val="007250CF"/>
    <w:rsid w:val="00725444"/>
    <w:rsid w:val="00725628"/>
    <w:rsid w:val="007259A9"/>
    <w:rsid w:val="00726CAA"/>
    <w:rsid w:val="007270BC"/>
    <w:rsid w:val="007277AA"/>
    <w:rsid w:val="00730FA0"/>
    <w:rsid w:val="007318EC"/>
    <w:rsid w:val="007320A6"/>
    <w:rsid w:val="007323A6"/>
    <w:rsid w:val="007325F9"/>
    <w:rsid w:val="00732973"/>
    <w:rsid w:val="00733B91"/>
    <w:rsid w:val="00733CD1"/>
    <w:rsid w:val="00733EFC"/>
    <w:rsid w:val="00734598"/>
    <w:rsid w:val="00736191"/>
    <w:rsid w:val="0073635B"/>
    <w:rsid w:val="007369BD"/>
    <w:rsid w:val="007374DC"/>
    <w:rsid w:val="00740288"/>
    <w:rsid w:val="0074110E"/>
    <w:rsid w:val="0074134C"/>
    <w:rsid w:val="0074190A"/>
    <w:rsid w:val="00741BE2"/>
    <w:rsid w:val="00742539"/>
    <w:rsid w:val="00743195"/>
    <w:rsid w:val="00743198"/>
    <w:rsid w:val="0074404F"/>
    <w:rsid w:val="007444FB"/>
    <w:rsid w:val="00745245"/>
    <w:rsid w:val="00745FE7"/>
    <w:rsid w:val="007466EE"/>
    <w:rsid w:val="0074794E"/>
    <w:rsid w:val="00747A64"/>
    <w:rsid w:val="00750595"/>
    <w:rsid w:val="007505DE"/>
    <w:rsid w:val="0075068B"/>
    <w:rsid w:val="007514CD"/>
    <w:rsid w:val="007515F0"/>
    <w:rsid w:val="00751B6A"/>
    <w:rsid w:val="00751E39"/>
    <w:rsid w:val="007524DC"/>
    <w:rsid w:val="00752824"/>
    <w:rsid w:val="00753259"/>
    <w:rsid w:val="007540B6"/>
    <w:rsid w:val="0075410C"/>
    <w:rsid w:val="0075486A"/>
    <w:rsid w:val="00755290"/>
    <w:rsid w:val="007559C1"/>
    <w:rsid w:val="00756095"/>
    <w:rsid w:val="00756EA8"/>
    <w:rsid w:val="007575AC"/>
    <w:rsid w:val="00757E8E"/>
    <w:rsid w:val="007617B8"/>
    <w:rsid w:val="0076206E"/>
    <w:rsid w:val="007625D8"/>
    <w:rsid w:val="0076393E"/>
    <w:rsid w:val="00763CCB"/>
    <w:rsid w:val="00763CF5"/>
    <w:rsid w:val="007647AC"/>
    <w:rsid w:val="00765144"/>
    <w:rsid w:val="0076526F"/>
    <w:rsid w:val="007675A3"/>
    <w:rsid w:val="007675EC"/>
    <w:rsid w:val="00767757"/>
    <w:rsid w:val="00767DAF"/>
    <w:rsid w:val="00767FAC"/>
    <w:rsid w:val="007708C6"/>
    <w:rsid w:val="00770B0A"/>
    <w:rsid w:val="00770F5B"/>
    <w:rsid w:val="00771749"/>
    <w:rsid w:val="0077196B"/>
    <w:rsid w:val="007721CF"/>
    <w:rsid w:val="007723D0"/>
    <w:rsid w:val="00772D46"/>
    <w:rsid w:val="00772D98"/>
    <w:rsid w:val="007735C0"/>
    <w:rsid w:val="007735C2"/>
    <w:rsid w:val="0077441B"/>
    <w:rsid w:val="007745EE"/>
    <w:rsid w:val="00775804"/>
    <w:rsid w:val="0077587F"/>
    <w:rsid w:val="00775E23"/>
    <w:rsid w:val="00775F75"/>
    <w:rsid w:val="00776626"/>
    <w:rsid w:val="0077664F"/>
    <w:rsid w:val="0077665A"/>
    <w:rsid w:val="007771FD"/>
    <w:rsid w:val="00777202"/>
    <w:rsid w:val="00777213"/>
    <w:rsid w:val="0077745B"/>
    <w:rsid w:val="007804DA"/>
    <w:rsid w:val="007805FA"/>
    <w:rsid w:val="0078077C"/>
    <w:rsid w:val="00780F87"/>
    <w:rsid w:val="007810BE"/>
    <w:rsid w:val="007814D5"/>
    <w:rsid w:val="007820B4"/>
    <w:rsid w:val="00783454"/>
    <w:rsid w:val="00783548"/>
    <w:rsid w:val="00783588"/>
    <w:rsid w:val="0078383A"/>
    <w:rsid w:val="00783BF0"/>
    <w:rsid w:val="00783D55"/>
    <w:rsid w:val="00784270"/>
    <w:rsid w:val="007842B3"/>
    <w:rsid w:val="0078530F"/>
    <w:rsid w:val="00785482"/>
    <w:rsid w:val="007855F4"/>
    <w:rsid w:val="00786274"/>
    <w:rsid w:val="0078713F"/>
    <w:rsid w:val="00790DDF"/>
    <w:rsid w:val="007912E4"/>
    <w:rsid w:val="00791337"/>
    <w:rsid w:val="007922A7"/>
    <w:rsid w:val="00792455"/>
    <w:rsid w:val="007942F7"/>
    <w:rsid w:val="007947D4"/>
    <w:rsid w:val="007948D2"/>
    <w:rsid w:val="00794E2E"/>
    <w:rsid w:val="0079624D"/>
    <w:rsid w:val="00796E68"/>
    <w:rsid w:val="00797E30"/>
    <w:rsid w:val="007A007C"/>
    <w:rsid w:val="007A0911"/>
    <w:rsid w:val="007A0FE2"/>
    <w:rsid w:val="007A1291"/>
    <w:rsid w:val="007A1333"/>
    <w:rsid w:val="007A2DEC"/>
    <w:rsid w:val="007A30B2"/>
    <w:rsid w:val="007A3529"/>
    <w:rsid w:val="007A3883"/>
    <w:rsid w:val="007A45E7"/>
    <w:rsid w:val="007A4E89"/>
    <w:rsid w:val="007A4F6F"/>
    <w:rsid w:val="007A6046"/>
    <w:rsid w:val="007A65D2"/>
    <w:rsid w:val="007A65F1"/>
    <w:rsid w:val="007A7010"/>
    <w:rsid w:val="007A76B1"/>
    <w:rsid w:val="007B09DC"/>
    <w:rsid w:val="007B1316"/>
    <w:rsid w:val="007B1F0A"/>
    <w:rsid w:val="007B3F14"/>
    <w:rsid w:val="007B47B5"/>
    <w:rsid w:val="007B5CE4"/>
    <w:rsid w:val="007B640A"/>
    <w:rsid w:val="007B789A"/>
    <w:rsid w:val="007C06A3"/>
    <w:rsid w:val="007C0763"/>
    <w:rsid w:val="007C13CD"/>
    <w:rsid w:val="007C147B"/>
    <w:rsid w:val="007C2A1B"/>
    <w:rsid w:val="007C2AD7"/>
    <w:rsid w:val="007C2B46"/>
    <w:rsid w:val="007C2B9D"/>
    <w:rsid w:val="007C3887"/>
    <w:rsid w:val="007C3EF5"/>
    <w:rsid w:val="007C4518"/>
    <w:rsid w:val="007C4D32"/>
    <w:rsid w:val="007C4E82"/>
    <w:rsid w:val="007C5139"/>
    <w:rsid w:val="007C514F"/>
    <w:rsid w:val="007C56E3"/>
    <w:rsid w:val="007C5BAA"/>
    <w:rsid w:val="007C5BF6"/>
    <w:rsid w:val="007C5DAE"/>
    <w:rsid w:val="007C5FA1"/>
    <w:rsid w:val="007C6FB0"/>
    <w:rsid w:val="007C7483"/>
    <w:rsid w:val="007D1152"/>
    <w:rsid w:val="007D12CB"/>
    <w:rsid w:val="007D201A"/>
    <w:rsid w:val="007D3E49"/>
    <w:rsid w:val="007D4409"/>
    <w:rsid w:val="007D4511"/>
    <w:rsid w:val="007D52C9"/>
    <w:rsid w:val="007D5D64"/>
    <w:rsid w:val="007D604E"/>
    <w:rsid w:val="007D767E"/>
    <w:rsid w:val="007D7856"/>
    <w:rsid w:val="007D7D45"/>
    <w:rsid w:val="007E077D"/>
    <w:rsid w:val="007E08B4"/>
    <w:rsid w:val="007E1622"/>
    <w:rsid w:val="007E188C"/>
    <w:rsid w:val="007E1F04"/>
    <w:rsid w:val="007E2156"/>
    <w:rsid w:val="007E2A01"/>
    <w:rsid w:val="007E2BE8"/>
    <w:rsid w:val="007E32F7"/>
    <w:rsid w:val="007E46D6"/>
    <w:rsid w:val="007E492A"/>
    <w:rsid w:val="007E4ABE"/>
    <w:rsid w:val="007E4BCF"/>
    <w:rsid w:val="007E577E"/>
    <w:rsid w:val="007E577F"/>
    <w:rsid w:val="007E64F0"/>
    <w:rsid w:val="007E6959"/>
    <w:rsid w:val="007E7040"/>
    <w:rsid w:val="007E739E"/>
    <w:rsid w:val="007E7E6A"/>
    <w:rsid w:val="007F0046"/>
    <w:rsid w:val="007F0F06"/>
    <w:rsid w:val="007F178F"/>
    <w:rsid w:val="007F17E8"/>
    <w:rsid w:val="007F2182"/>
    <w:rsid w:val="007F220E"/>
    <w:rsid w:val="007F33EA"/>
    <w:rsid w:val="007F3A94"/>
    <w:rsid w:val="007F5923"/>
    <w:rsid w:val="007F74C5"/>
    <w:rsid w:val="007F76D0"/>
    <w:rsid w:val="007F7A84"/>
    <w:rsid w:val="007F7DE9"/>
    <w:rsid w:val="008002CD"/>
    <w:rsid w:val="00801112"/>
    <w:rsid w:val="008011C2"/>
    <w:rsid w:val="0080126F"/>
    <w:rsid w:val="00801388"/>
    <w:rsid w:val="00803359"/>
    <w:rsid w:val="008047AD"/>
    <w:rsid w:val="0080503D"/>
    <w:rsid w:val="00805726"/>
    <w:rsid w:val="00806364"/>
    <w:rsid w:val="00806F8B"/>
    <w:rsid w:val="008070AA"/>
    <w:rsid w:val="008101B8"/>
    <w:rsid w:val="00810665"/>
    <w:rsid w:val="0081066D"/>
    <w:rsid w:val="00810E0E"/>
    <w:rsid w:val="008117F6"/>
    <w:rsid w:val="00811BC6"/>
    <w:rsid w:val="00811D7D"/>
    <w:rsid w:val="00811DFE"/>
    <w:rsid w:val="00811F01"/>
    <w:rsid w:val="008121E6"/>
    <w:rsid w:val="00813639"/>
    <w:rsid w:val="008137F3"/>
    <w:rsid w:val="008147BC"/>
    <w:rsid w:val="008148AB"/>
    <w:rsid w:val="00814A18"/>
    <w:rsid w:val="008154B5"/>
    <w:rsid w:val="00815940"/>
    <w:rsid w:val="00820E74"/>
    <w:rsid w:val="008212DD"/>
    <w:rsid w:val="0082165B"/>
    <w:rsid w:val="00821752"/>
    <w:rsid w:val="008221FC"/>
    <w:rsid w:val="00822BC1"/>
    <w:rsid w:val="00822D4A"/>
    <w:rsid w:val="00823873"/>
    <w:rsid w:val="00823AAC"/>
    <w:rsid w:val="00823CD3"/>
    <w:rsid w:val="0082441E"/>
    <w:rsid w:val="00824842"/>
    <w:rsid w:val="0082539A"/>
    <w:rsid w:val="008254EC"/>
    <w:rsid w:val="00825622"/>
    <w:rsid w:val="00825FA6"/>
    <w:rsid w:val="00826049"/>
    <w:rsid w:val="008260B6"/>
    <w:rsid w:val="00827491"/>
    <w:rsid w:val="008274C1"/>
    <w:rsid w:val="00827785"/>
    <w:rsid w:val="00827801"/>
    <w:rsid w:val="0082783F"/>
    <w:rsid w:val="00827BA0"/>
    <w:rsid w:val="00827CF5"/>
    <w:rsid w:val="008301EC"/>
    <w:rsid w:val="008311D2"/>
    <w:rsid w:val="0083133E"/>
    <w:rsid w:val="008314A4"/>
    <w:rsid w:val="00831603"/>
    <w:rsid w:val="008329BA"/>
    <w:rsid w:val="00833883"/>
    <w:rsid w:val="00833CED"/>
    <w:rsid w:val="00834168"/>
    <w:rsid w:val="00834517"/>
    <w:rsid w:val="0083468D"/>
    <w:rsid w:val="008348BC"/>
    <w:rsid w:val="00834D05"/>
    <w:rsid w:val="008356F0"/>
    <w:rsid w:val="00835A2A"/>
    <w:rsid w:val="00835DC2"/>
    <w:rsid w:val="00836D85"/>
    <w:rsid w:val="00836F02"/>
    <w:rsid w:val="008373C5"/>
    <w:rsid w:val="008402F2"/>
    <w:rsid w:val="00840ECE"/>
    <w:rsid w:val="008423BF"/>
    <w:rsid w:val="008423C0"/>
    <w:rsid w:val="008423E4"/>
    <w:rsid w:val="008425EC"/>
    <w:rsid w:val="00843694"/>
    <w:rsid w:val="0084371C"/>
    <w:rsid w:val="00844079"/>
    <w:rsid w:val="008449EC"/>
    <w:rsid w:val="00844CB7"/>
    <w:rsid w:val="00845780"/>
    <w:rsid w:val="00846051"/>
    <w:rsid w:val="0084706E"/>
    <w:rsid w:val="008470EA"/>
    <w:rsid w:val="00847BE5"/>
    <w:rsid w:val="008522B4"/>
    <w:rsid w:val="0085260D"/>
    <w:rsid w:val="00852708"/>
    <w:rsid w:val="00852A70"/>
    <w:rsid w:val="00852CE3"/>
    <w:rsid w:val="0085335B"/>
    <w:rsid w:val="008539F3"/>
    <w:rsid w:val="00853B62"/>
    <w:rsid w:val="00854F0A"/>
    <w:rsid w:val="00855A04"/>
    <w:rsid w:val="00855DEE"/>
    <w:rsid w:val="0085740D"/>
    <w:rsid w:val="00857FE0"/>
    <w:rsid w:val="00860C72"/>
    <w:rsid w:val="00861787"/>
    <w:rsid w:val="00861883"/>
    <w:rsid w:val="00862415"/>
    <w:rsid w:val="00862702"/>
    <w:rsid w:val="00862AAF"/>
    <w:rsid w:val="00863191"/>
    <w:rsid w:val="00863371"/>
    <w:rsid w:val="00864418"/>
    <w:rsid w:val="0086444E"/>
    <w:rsid w:val="0086455F"/>
    <w:rsid w:val="00864A4C"/>
    <w:rsid w:val="00864DBA"/>
    <w:rsid w:val="00865719"/>
    <w:rsid w:val="00865A05"/>
    <w:rsid w:val="00865BF4"/>
    <w:rsid w:val="008660D3"/>
    <w:rsid w:val="00866238"/>
    <w:rsid w:val="008666C7"/>
    <w:rsid w:val="0086673B"/>
    <w:rsid w:val="00866901"/>
    <w:rsid w:val="00866ABA"/>
    <w:rsid w:val="00866FA5"/>
    <w:rsid w:val="00867476"/>
    <w:rsid w:val="0087015F"/>
    <w:rsid w:val="00872D73"/>
    <w:rsid w:val="008735F8"/>
    <w:rsid w:val="00873C32"/>
    <w:rsid w:val="008743A0"/>
    <w:rsid w:val="008744EC"/>
    <w:rsid w:val="00874A13"/>
    <w:rsid w:val="0087507E"/>
    <w:rsid w:val="008750A8"/>
    <w:rsid w:val="00875407"/>
    <w:rsid w:val="00875420"/>
    <w:rsid w:val="0087675E"/>
    <w:rsid w:val="00877203"/>
    <w:rsid w:val="008773F7"/>
    <w:rsid w:val="0087762C"/>
    <w:rsid w:val="00877BC7"/>
    <w:rsid w:val="00880551"/>
    <w:rsid w:val="00881FAC"/>
    <w:rsid w:val="00882A50"/>
    <w:rsid w:val="00882BDC"/>
    <w:rsid w:val="00886183"/>
    <w:rsid w:val="00886337"/>
    <w:rsid w:val="00886618"/>
    <w:rsid w:val="00887130"/>
    <w:rsid w:val="00887847"/>
    <w:rsid w:val="00887E67"/>
    <w:rsid w:val="00890213"/>
    <w:rsid w:val="008904DF"/>
    <w:rsid w:val="008906C9"/>
    <w:rsid w:val="00891DC9"/>
    <w:rsid w:val="0089230E"/>
    <w:rsid w:val="0089396F"/>
    <w:rsid w:val="00893F00"/>
    <w:rsid w:val="008945DF"/>
    <w:rsid w:val="0089572F"/>
    <w:rsid w:val="00895B5F"/>
    <w:rsid w:val="00895CDF"/>
    <w:rsid w:val="00895EDF"/>
    <w:rsid w:val="008962FC"/>
    <w:rsid w:val="0089682B"/>
    <w:rsid w:val="00896976"/>
    <w:rsid w:val="00896B7E"/>
    <w:rsid w:val="0089728D"/>
    <w:rsid w:val="00897D6D"/>
    <w:rsid w:val="00897E2D"/>
    <w:rsid w:val="008A1A39"/>
    <w:rsid w:val="008A21B5"/>
    <w:rsid w:val="008A2411"/>
    <w:rsid w:val="008A298B"/>
    <w:rsid w:val="008A408F"/>
    <w:rsid w:val="008A440C"/>
    <w:rsid w:val="008A5519"/>
    <w:rsid w:val="008A5680"/>
    <w:rsid w:val="008A586C"/>
    <w:rsid w:val="008A654D"/>
    <w:rsid w:val="008A7FF7"/>
    <w:rsid w:val="008B0548"/>
    <w:rsid w:val="008B0A78"/>
    <w:rsid w:val="008B1108"/>
    <w:rsid w:val="008B308E"/>
    <w:rsid w:val="008B30E8"/>
    <w:rsid w:val="008B3677"/>
    <w:rsid w:val="008B3A8E"/>
    <w:rsid w:val="008B3E8D"/>
    <w:rsid w:val="008B549E"/>
    <w:rsid w:val="008B5687"/>
    <w:rsid w:val="008B5D01"/>
    <w:rsid w:val="008B601E"/>
    <w:rsid w:val="008B61DA"/>
    <w:rsid w:val="008B65BD"/>
    <w:rsid w:val="008B6D6A"/>
    <w:rsid w:val="008B6DEC"/>
    <w:rsid w:val="008B7650"/>
    <w:rsid w:val="008B7A2A"/>
    <w:rsid w:val="008C114D"/>
    <w:rsid w:val="008C1A71"/>
    <w:rsid w:val="008C1D56"/>
    <w:rsid w:val="008C1E3A"/>
    <w:rsid w:val="008C324D"/>
    <w:rsid w:val="008C3C58"/>
    <w:rsid w:val="008C3DE6"/>
    <w:rsid w:val="008C4208"/>
    <w:rsid w:val="008C4968"/>
    <w:rsid w:val="008C5759"/>
    <w:rsid w:val="008C7172"/>
    <w:rsid w:val="008C7281"/>
    <w:rsid w:val="008C73B4"/>
    <w:rsid w:val="008D02BC"/>
    <w:rsid w:val="008D036A"/>
    <w:rsid w:val="008D0ADB"/>
    <w:rsid w:val="008D18A2"/>
    <w:rsid w:val="008D1953"/>
    <w:rsid w:val="008D2A37"/>
    <w:rsid w:val="008D2ABA"/>
    <w:rsid w:val="008D2E82"/>
    <w:rsid w:val="008D3941"/>
    <w:rsid w:val="008D39F2"/>
    <w:rsid w:val="008D3B0A"/>
    <w:rsid w:val="008D4F84"/>
    <w:rsid w:val="008D5039"/>
    <w:rsid w:val="008D50A8"/>
    <w:rsid w:val="008D58EE"/>
    <w:rsid w:val="008D5FBC"/>
    <w:rsid w:val="008D6593"/>
    <w:rsid w:val="008D6619"/>
    <w:rsid w:val="008D7A33"/>
    <w:rsid w:val="008D7B5A"/>
    <w:rsid w:val="008E0D46"/>
    <w:rsid w:val="008E2498"/>
    <w:rsid w:val="008E25DC"/>
    <w:rsid w:val="008E2975"/>
    <w:rsid w:val="008E2DF3"/>
    <w:rsid w:val="008E30DE"/>
    <w:rsid w:val="008E5A03"/>
    <w:rsid w:val="008E5B16"/>
    <w:rsid w:val="008E5FB6"/>
    <w:rsid w:val="008E621A"/>
    <w:rsid w:val="008E658F"/>
    <w:rsid w:val="008E6BBA"/>
    <w:rsid w:val="008E777C"/>
    <w:rsid w:val="008E7C9B"/>
    <w:rsid w:val="008E7D3F"/>
    <w:rsid w:val="008E7D71"/>
    <w:rsid w:val="008F0C15"/>
    <w:rsid w:val="008F1875"/>
    <w:rsid w:val="008F1BBC"/>
    <w:rsid w:val="008F1CF5"/>
    <w:rsid w:val="008F1FD8"/>
    <w:rsid w:val="008F203C"/>
    <w:rsid w:val="008F22E7"/>
    <w:rsid w:val="008F29E8"/>
    <w:rsid w:val="008F2B2F"/>
    <w:rsid w:val="008F2DCC"/>
    <w:rsid w:val="008F33C6"/>
    <w:rsid w:val="008F388D"/>
    <w:rsid w:val="008F3E94"/>
    <w:rsid w:val="008F4284"/>
    <w:rsid w:val="008F536E"/>
    <w:rsid w:val="008F5947"/>
    <w:rsid w:val="008F59B6"/>
    <w:rsid w:val="008F67D8"/>
    <w:rsid w:val="00900460"/>
    <w:rsid w:val="00900621"/>
    <w:rsid w:val="009008AC"/>
    <w:rsid w:val="00900F3A"/>
    <w:rsid w:val="00901390"/>
    <w:rsid w:val="00901507"/>
    <w:rsid w:val="009016A7"/>
    <w:rsid w:val="009037BC"/>
    <w:rsid w:val="0090470C"/>
    <w:rsid w:val="009058E5"/>
    <w:rsid w:val="00906146"/>
    <w:rsid w:val="009064AA"/>
    <w:rsid w:val="009065AC"/>
    <w:rsid w:val="00906832"/>
    <w:rsid w:val="009069E3"/>
    <w:rsid w:val="00907419"/>
    <w:rsid w:val="00907D57"/>
    <w:rsid w:val="00911361"/>
    <w:rsid w:val="00911673"/>
    <w:rsid w:val="00911D0C"/>
    <w:rsid w:val="00913D0A"/>
    <w:rsid w:val="00913DE6"/>
    <w:rsid w:val="00914825"/>
    <w:rsid w:val="00914AD6"/>
    <w:rsid w:val="00914F4C"/>
    <w:rsid w:val="00915A4B"/>
    <w:rsid w:val="00915B8C"/>
    <w:rsid w:val="00916D72"/>
    <w:rsid w:val="00916F15"/>
    <w:rsid w:val="009174EC"/>
    <w:rsid w:val="00917CDC"/>
    <w:rsid w:val="00920B79"/>
    <w:rsid w:val="009224A3"/>
    <w:rsid w:val="00922BD9"/>
    <w:rsid w:val="00922F5B"/>
    <w:rsid w:val="0092335A"/>
    <w:rsid w:val="0092344A"/>
    <w:rsid w:val="00923D28"/>
    <w:rsid w:val="009243C8"/>
    <w:rsid w:val="00924F78"/>
    <w:rsid w:val="009250FE"/>
    <w:rsid w:val="00925506"/>
    <w:rsid w:val="0092572E"/>
    <w:rsid w:val="009259F2"/>
    <w:rsid w:val="009267A5"/>
    <w:rsid w:val="00927411"/>
    <w:rsid w:val="009307BD"/>
    <w:rsid w:val="0093094E"/>
    <w:rsid w:val="00930B1D"/>
    <w:rsid w:val="00930EEB"/>
    <w:rsid w:val="009310D5"/>
    <w:rsid w:val="00931590"/>
    <w:rsid w:val="00931827"/>
    <w:rsid w:val="009319BF"/>
    <w:rsid w:val="00931CCD"/>
    <w:rsid w:val="00931D31"/>
    <w:rsid w:val="00931F39"/>
    <w:rsid w:val="00933A4D"/>
    <w:rsid w:val="00934431"/>
    <w:rsid w:val="009344D4"/>
    <w:rsid w:val="00934EFB"/>
    <w:rsid w:val="00935760"/>
    <w:rsid w:val="00936FC2"/>
    <w:rsid w:val="009371C5"/>
    <w:rsid w:val="00937919"/>
    <w:rsid w:val="009379B1"/>
    <w:rsid w:val="0094065C"/>
    <w:rsid w:val="0094189A"/>
    <w:rsid w:val="0094247A"/>
    <w:rsid w:val="00942AA4"/>
    <w:rsid w:val="0094339B"/>
    <w:rsid w:val="0094433D"/>
    <w:rsid w:val="00945D9C"/>
    <w:rsid w:val="00945F30"/>
    <w:rsid w:val="0094688B"/>
    <w:rsid w:val="00946BFA"/>
    <w:rsid w:val="009508C2"/>
    <w:rsid w:val="0095110D"/>
    <w:rsid w:val="009523EB"/>
    <w:rsid w:val="00952B81"/>
    <w:rsid w:val="00953BC7"/>
    <w:rsid w:val="0095452C"/>
    <w:rsid w:val="00954BBB"/>
    <w:rsid w:val="00954CC6"/>
    <w:rsid w:val="00954E86"/>
    <w:rsid w:val="00955977"/>
    <w:rsid w:val="00955E22"/>
    <w:rsid w:val="00956C37"/>
    <w:rsid w:val="0095742B"/>
    <w:rsid w:val="00957ABC"/>
    <w:rsid w:val="00957C69"/>
    <w:rsid w:val="00957F51"/>
    <w:rsid w:val="00960074"/>
    <w:rsid w:val="009603BD"/>
    <w:rsid w:val="00960D21"/>
    <w:rsid w:val="0096159D"/>
    <w:rsid w:val="009619B3"/>
    <w:rsid w:val="009629E3"/>
    <w:rsid w:val="00963276"/>
    <w:rsid w:val="00963719"/>
    <w:rsid w:val="00963FB5"/>
    <w:rsid w:val="00966A7A"/>
    <w:rsid w:val="00967122"/>
    <w:rsid w:val="00967840"/>
    <w:rsid w:val="009700E8"/>
    <w:rsid w:val="00970D3F"/>
    <w:rsid w:val="009718BF"/>
    <w:rsid w:val="00972DE6"/>
    <w:rsid w:val="0097391C"/>
    <w:rsid w:val="00973F55"/>
    <w:rsid w:val="00982CA8"/>
    <w:rsid w:val="0098307C"/>
    <w:rsid w:val="0098376F"/>
    <w:rsid w:val="00983776"/>
    <w:rsid w:val="0098383E"/>
    <w:rsid w:val="00983948"/>
    <w:rsid w:val="00984547"/>
    <w:rsid w:val="0098548D"/>
    <w:rsid w:val="009863F0"/>
    <w:rsid w:val="00986FE6"/>
    <w:rsid w:val="009873FF"/>
    <w:rsid w:val="009907EC"/>
    <w:rsid w:val="00990FC9"/>
    <w:rsid w:val="00991E21"/>
    <w:rsid w:val="00991FE7"/>
    <w:rsid w:val="0099214C"/>
    <w:rsid w:val="009922D4"/>
    <w:rsid w:val="009922D6"/>
    <w:rsid w:val="00992441"/>
    <w:rsid w:val="0099342C"/>
    <w:rsid w:val="00993F41"/>
    <w:rsid w:val="00994C17"/>
    <w:rsid w:val="00995971"/>
    <w:rsid w:val="00996334"/>
    <w:rsid w:val="00996708"/>
    <w:rsid w:val="00996B8F"/>
    <w:rsid w:val="009972F9"/>
    <w:rsid w:val="00997F77"/>
    <w:rsid w:val="009A020E"/>
    <w:rsid w:val="009A0554"/>
    <w:rsid w:val="009A0F04"/>
    <w:rsid w:val="009A1240"/>
    <w:rsid w:val="009A14BC"/>
    <w:rsid w:val="009A155A"/>
    <w:rsid w:val="009A2A4B"/>
    <w:rsid w:val="009A2F2A"/>
    <w:rsid w:val="009A313B"/>
    <w:rsid w:val="009A3149"/>
    <w:rsid w:val="009A34BE"/>
    <w:rsid w:val="009A3776"/>
    <w:rsid w:val="009A4C39"/>
    <w:rsid w:val="009A5336"/>
    <w:rsid w:val="009A556B"/>
    <w:rsid w:val="009A5687"/>
    <w:rsid w:val="009A65D1"/>
    <w:rsid w:val="009A6E43"/>
    <w:rsid w:val="009A7D3E"/>
    <w:rsid w:val="009B05E1"/>
    <w:rsid w:val="009B06F6"/>
    <w:rsid w:val="009B0A20"/>
    <w:rsid w:val="009B188D"/>
    <w:rsid w:val="009B23B5"/>
    <w:rsid w:val="009B29EB"/>
    <w:rsid w:val="009B37EA"/>
    <w:rsid w:val="009B3ECC"/>
    <w:rsid w:val="009B3EEF"/>
    <w:rsid w:val="009B5B59"/>
    <w:rsid w:val="009B6313"/>
    <w:rsid w:val="009B71A8"/>
    <w:rsid w:val="009B7200"/>
    <w:rsid w:val="009B727A"/>
    <w:rsid w:val="009B7364"/>
    <w:rsid w:val="009B78DE"/>
    <w:rsid w:val="009B7AD8"/>
    <w:rsid w:val="009B7B8A"/>
    <w:rsid w:val="009C05EF"/>
    <w:rsid w:val="009C149D"/>
    <w:rsid w:val="009C14D4"/>
    <w:rsid w:val="009C2164"/>
    <w:rsid w:val="009C2B23"/>
    <w:rsid w:val="009C2C91"/>
    <w:rsid w:val="009C34D6"/>
    <w:rsid w:val="009C3C95"/>
    <w:rsid w:val="009C3E8A"/>
    <w:rsid w:val="009C4106"/>
    <w:rsid w:val="009C47B0"/>
    <w:rsid w:val="009C4C35"/>
    <w:rsid w:val="009C4EA0"/>
    <w:rsid w:val="009C5131"/>
    <w:rsid w:val="009C5133"/>
    <w:rsid w:val="009C540C"/>
    <w:rsid w:val="009C5CA3"/>
    <w:rsid w:val="009C5D25"/>
    <w:rsid w:val="009C6469"/>
    <w:rsid w:val="009C65A8"/>
    <w:rsid w:val="009C6BEC"/>
    <w:rsid w:val="009C6C60"/>
    <w:rsid w:val="009C7A3A"/>
    <w:rsid w:val="009D2CC2"/>
    <w:rsid w:val="009D2EF9"/>
    <w:rsid w:val="009D3A70"/>
    <w:rsid w:val="009D4821"/>
    <w:rsid w:val="009D4926"/>
    <w:rsid w:val="009D495C"/>
    <w:rsid w:val="009D4F82"/>
    <w:rsid w:val="009D5384"/>
    <w:rsid w:val="009D58E8"/>
    <w:rsid w:val="009D5D23"/>
    <w:rsid w:val="009D6E9E"/>
    <w:rsid w:val="009E0C74"/>
    <w:rsid w:val="009E13F4"/>
    <w:rsid w:val="009E1620"/>
    <w:rsid w:val="009E2ACE"/>
    <w:rsid w:val="009E2D15"/>
    <w:rsid w:val="009E36B1"/>
    <w:rsid w:val="009E385A"/>
    <w:rsid w:val="009E3E68"/>
    <w:rsid w:val="009E485D"/>
    <w:rsid w:val="009E49E9"/>
    <w:rsid w:val="009E572D"/>
    <w:rsid w:val="009E5DF4"/>
    <w:rsid w:val="009E6AD6"/>
    <w:rsid w:val="009E77F2"/>
    <w:rsid w:val="009E7ED4"/>
    <w:rsid w:val="009F0B47"/>
    <w:rsid w:val="009F0E17"/>
    <w:rsid w:val="009F14F7"/>
    <w:rsid w:val="009F15AE"/>
    <w:rsid w:val="009F1B42"/>
    <w:rsid w:val="009F28C8"/>
    <w:rsid w:val="009F2CEB"/>
    <w:rsid w:val="009F2D36"/>
    <w:rsid w:val="009F31C1"/>
    <w:rsid w:val="009F34F7"/>
    <w:rsid w:val="009F3CAD"/>
    <w:rsid w:val="009F4143"/>
    <w:rsid w:val="009F4360"/>
    <w:rsid w:val="009F447F"/>
    <w:rsid w:val="009F4895"/>
    <w:rsid w:val="009F5028"/>
    <w:rsid w:val="009F5C61"/>
    <w:rsid w:val="009F6676"/>
    <w:rsid w:val="009F68A7"/>
    <w:rsid w:val="009F6945"/>
    <w:rsid w:val="009F6E3B"/>
    <w:rsid w:val="009F7434"/>
    <w:rsid w:val="009F74F1"/>
    <w:rsid w:val="00A002E3"/>
    <w:rsid w:val="00A0066B"/>
    <w:rsid w:val="00A010ED"/>
    <w:rsid w:val="00A01412"/>
    <w:rsid w:val="00A0713F"/>
    <w:rsid w:val="00A07170"/>
    <w:rsid w:val="00A073FC"/>
    <w:rsid w:val="00A07AA1"/>
    <w:rsid w:val="00A10065"/>
    <w:rsid w:val="00A110EA"/>
    <w:rsid w:val="00A1194E"/>
    <w:rsid w:val="00A11E1A"/>
    <w:rsid w:val="00A12014"/>
    <w:rsid w:val="00A1224D"/>
    <w:rsid w:val="00A12747"/>
    <w:rsid w:val="00A12E78"/>
    <w:rsid w:val="00A132B7"/>
    <w:rsid w:val="00A13E85"/>
    <w:rsid w:val="00A1450A"/>
    <w:rsid w:val="00A1485D"/>
    <w:rsid w:val="00A1492C"/>
    <w:rsid w:val="00A14F9E"/>
    <w:rsid w:val="00A1506A"/>
    <w:rsid w:val="00A15123"/>
    <w:rsid w:val="00A157B0"/>
    <w:rsid w:val="00A15BAB"/>
    <w:rsid w:val="00A16FF7"/>
    <w:rsid w:val="00A17BEC"/>
    <w:rsid w:val="00A17CF5"/>
    <w:rsid w:val="00A207E3"/>
    <w:rsid w:val="00A208AB"/>
    <w:rsid w:val="00A222C1"/>
    <w:rsid w:val="00A22353"/>
    <w:rsid w:val="00A2340B"/>
    <w:rsid w:val="00A2349C"/>
    <w:rsid w:val="00A238C9"/>
    <w:rsid w:val="00A23A04"/>
    <w:rsid w:val="00A23FE6"/>
    <w:rsid w:val="00A244B0"/>
    <w:rsid w:val="00A24F08"/>
    <w:rsid w:val="00A25289"/>
    <w:rsid w:val="00A252DD"/>
    <w:rsid w:val="00A25B2A"/>
    <w:rsid w:val="00A25B79"/>
    <w:rsid w:val="00A2636D"/>
    <w:rsid w:val="00A270F2"/>
    <w:rsid w:val="00A27141"/>
    <w:rsid w:val="00A27179"/>
    <w:rsid w:val="00A2731E"/>
    <w:rsid w:val="00A31324"/>
    <w:rsid w:val="00A315A0"/>
    <w:rsid w:val="00A319A3"/>
    <w:rsid w:val="00A321FE"/>
    <w:rsid w:val="00A32A53"/>
    <w:rsid w:val="00A32B40"/>
    <w:rsid w:val="00A32D70"/>
    <w:rsid w:val="00A32F77"/>
    <w:rsid w:val="00A33890"/>
    <w:rsid w:val="00A34546"/>
    <w:rsid w:val="00A36203"/>
    <w:rsid w:val="00A36205"/>
    <w:rsid w:val="00A368B6"/>
    <w:rsid w:val="00A36903"/>
    <w:rsid w:val="00A3789B"/>
    <w:rsid w:val="00A402CB"/>
    <w:rsid w:val="00A412E5"/>
    <w:rsid w:val="00A42247"/>
    <w:rsid w:val="00A4284D"/>
    <w:rsid w:val="00A428DE"/>
    <w:rsid w:val="00A42CDB"/>
    <w:rsid w:val="00A430A5"/>
    <w:rsid w:val="00A45EEF"/>
    <w:rsid w:val="00A46166"/>
    <w:rsid w:val="00A46AA0"/>
    <w:rsid w:val="00A4708E"/>
    <w:rsid w:val="00A47643"/>
    <w:rsid w:val="00A47784"/>
    <w:rsid w:val="00A47A90"/>
    <w:rsid w:val="00A47F31"/>
    <w:rsid w:val="00A500FE"/>
    <w:rsid w:val="00A5033C"/>
    <w:rsid w:val="00A51091"/>
    <w:rsid w:val="00A52780"/>
    <w:rsid w:val="00A532D9"/>
    <w:rsid w:val="00A535C9"/>
    <w:rsid w:val="00A5391B"/>
    <w:rsid w:val="00A53A76"/>
    <w:rsid w:val="00A53A7B"/>
    <w:rsid w:val="00A53F04"/>
    <w:rsid w:val="00A53FC4"/>
    <w:rsid w:val="00A55096"/>
    <w:rsid w:val="00A556B7"/>
    <w:rsid w:val="00A55E2B"/>
    <w:rsid w:val="00A55F73"/>
    <w:rsid w:val="00A5674F"/>
    <w:rsid w:val="00A56F1B"/>
    <w:rsid w:val="00A57E27"/>
    <w:rsid w:val="00A60158"/>
    <w:rsid w:val="00A60574"/>
    <w:rsid w:val="00A60B58"/>
    <w:rsid w:val="00A60C9B"/>
    <w:rsid w:val="00A60EC3"/>
    <w:rsid w:val="00A61050"/>
    <w:rsid w:val="00A612DC"/>
    <w:rsid w:val="00A613B7"/>
    <w:rsid w:val="00A6152B"/>
    <w:rsid w:val="00A6178C"/>
    <w:rsid w:val="00A617B0"/>
    <w:rsid w:val="00A61E93"/>
    <w:rsid w:val="00A6259D"/>
    <w:rsid w:val="00A639E9"/>
    <w:rsid w:val="00A63DBC"/>
    <w:rsid w:val="00A6417B"/>
    <w:rsid w:val="00A64619"/>
    <w:rsid w:val="00A648A0"/>
    <w:rsid w:val="00A64C45"/>
    <w:rsid w:val="00A66889"/>
    <w:rsid w:val="00A671B5"/>
    <w:rsid w:val="00A673D8"/>
    <w:rsid w:val="00A67EE0"/>
    <w:rsid w:val="00A67FCA"/>
    <w:rsid w:val="00A73C77"/>
    <w:rsid w:val="00A73DC5"/>
    <w:rsid w:val="00A744E9"/>
    <w:rsid w:val="00A74FAF"/>
    <w:rsid w:val="00A75309"/>
    <w:rsid w:val="00A759F2"/>
    <w:rsid w:val="00A75FEA"/>
    <w:rsid w:val="00A803ED"/>
    <w:rsid w:val="00A803FF"/>
    <w:rsid w:val="00A80629"/>
    <w:rsid w:val="00A80B27"/>
    <w:rsid w:val="00A80D65"/>
    <w:rsid w:val="00A820A5"/>
    <w:rsid w:val="00A83387"/>
    <w:rsid w:val="00A833F9"/>
    <w:rsid w:val="00A83B1A"/>
    <w:rsid w:val="00A83B23"/>
    <w:rsid w:val="00A84491"/>
    <w:rsid w:val="00A86A00"/>
    <w:rsid w:val="00A86BEF"/>
    <w:rsid w:val="00A87E40"/>
    <w:rsid w:val="00A90404"/>
    <w:rsid w:val="00A90B9B"/>
    <w:rsid w:val="00A90CE7"/>
    <w:rsid w:val="00A90D92"/>
    <w:rsid w:val="00A9121D"/>
    <w:rsid w:val="00A928D8"/>
    <w:rsid w:val="00A92C8E"/>
    <w:rsid w:val="00A932E0"/>
    <w:rsid w:val="00A935AC"/>
    <w:rsid w:val="00A9392D"/>
    <w:rsid w:val="00A93C11"/>
    <w:rsid w:val="00A94671"/>
    <w:rsid w:val="00A95018"/>
    <w:rsid w:val="00A951F8"/>
    <w:rsid w:val="00A95380"/>
    <w:rsid w:val="00A95447"/>
    <w:rsid w:val="00A95C3C"/>
    <w:rsid w:val="00A967AA"/>
    <w:rsid w:val="00A969ED"/>
    <w:rsid w:val="00A96E35"/>
    <w:rsid w:val="00AA00F3"/>
    <w:rsid w:val="00AA13C9"/>
    <w:rsid w:val="00AA142A"/>
    <w:rsid w:val="00AA2253"/>
    <w:rsid w:val="00AA2B3C"/>
    <w:rsid w:val="00AA2E40"/>
    <w:rsid w:val="00AA313D"/>
    <w:rsid w:val="00AA4343"/>
    <w:rsid w:val="00AA4379"/>
    <w:rsid w:val="00AA4677"/>
    <w:rsid w:val="00AA4F3D"/>
    <w:rsid w:val="00AA4FA7"/>
    <w:rsid w:val="00AA5044"/>
    <w:rsid w:val="00AA5301"/>
    <w:rsid w:val="00AA60AD"/>
    <w:rsid w:val="00AA6A8B"/>
    <w:rsid w:val="00AA6B4A"/>
    <w:rsid w:val="00AB18CE"/>
    <w:rsid w:val="00AB1F07"/>
    <w:rsid w:val="00AB4611"/>
    <w:rsid w:val="00AB5760"/>
    <w:rsid w:val="00AB67ED"/>
    <w:rsid w:val="00AB7927"/>
    <w:rsid w:val="00AB793A"/>
    <w:rsid w:val="00AC0BE3"/>
    <w:rsid w:val="00AC2E1A"/>
    <w:rsid w:val="00AC321B"/>
    <w:rsid w:val="00AC32E7"/>
    <w:rsid w:val="00AC35CF"/>
    <w:rsid w:val="00AC3A4F"/>
    <w:rsid w:val="00AC3F4D"/>
    <w:rsid w:val="00AC4A5C"/>
    <w:rsid w:val="00AC4BBF"/>
    <w:rsid w:val="00AC5B46"/>
    <w:rsid w:val="00AC6D4E"/>
    <w:rsid w:val="00AC7807"/>
    <w:rsid w:val="00AC7E11"/>
    <w:rsid w:val="00AD1F17"/>
    <w:rsid w:val="00AD2277"/>
    <w:rsid w:val="00AD24CA"/>
    <w:rsid w:val="00AD25A1"/>
    <w:rsid w:val="00AD3BC4"/>
    <w:rsid w:val="00AD3F5B"/>
    <w:rsid w:val="00AD498D"/>
    <w:rsid w:val="00AD506A"/>
    <w:rsid w:val="00AD5CFA"/>
    <w:rsid w:val="00AD6961"/>
    <w:rsid w:val="00AD6E67"/>
    <w:rsid w:val="00AD7D66"/>
    <w:rsid w:val="00AD7D69"/>
    <w:rsid w:val="00AE1FE1"/>
    <w:rsid w:val="00AE23D5"/>
    <w:rsid w:val="00AE2D55"/>
    <w:rsid w:val="00AE30D8"/>
    <w:rsid w:val="00AE3390"/>
    <w:rsid w:val="00AE4C8A"/>
    <w:rsid w:val="00AE7108"/>
    <w:rsid w:val="00AE7535"/>
    <w:rsid w:val="00AE7E30"/>
    <w:rsid w:val="00AF0101"/>
    <w:rsid w:val="00AF01F4"/>
    <w:rsid w:val="00AF0293"/>
    <w:rsid w:val="00AF0DBD"/>
    <w:rsid w:val="00AF1B80"/>
    <w:rsid w:val="00AF2043"/>
    <w:rsid w:val="00AF2AAC"/>
    <w:rsid w:val="00AF30FA"/>
    <w:rsid w:val="00AF33EC"/>
    <w:rsid w:val="00AF4976"/>
    <w:rsid w:val="00AF4C3A"/>
    <w:rsid w:val="00AF4F75"/>
    <w:rsid w:val="00AF532F"/>
    <w:rsid w:val="00AF5828"/>
    <w:rsid w:val="00AF5841"/>
    <w:rsid w:val="00AF5F77"/>
    <w:rsid w:val="00AF616B"/>
    <w:rsid w:val="00AF6AB2"/>
    <w:rsid w:val="00AF7137"/>
    <w:rsid w:val="00B0096B"/>
    <w:rsid w:val="00B00E49"/>
    <w:rsid w:val="00B0282A"/>
    <w:rsid w:val="00B02C19"/>
    <w:rsid w:val="00B02DFA"/>
    <w:rsid w:val="00B03702"/>
    <w:rsid w:val="00B03813"/>
    <w:rsid w:val="00B03857"/>
    <w:rsid w:val="00B03B2F"/>
    <w:rsid w:val="00B03E8D"/>
    <w:rsid w:val="00B046E8"/>
    <w:rsid w:val="00B04F1A"/>
    <w:rsid w:val="00B05290"/>
    <w:rsid w:val="00B05520"/>
    <w:rsid w:val="00B06560"/>
    <w:rsid w:val="00B069CF"/>
    <w:rsid w:val="00B06CAD"/>
    <w:rsid w:val="00B0723B"/>
    <w:rsid w:val="00B073C5"/>
    <w:rsid w:val="00B07450"/>
    <w:rsid w:val="00B07469"/>
    <w:rsid w:val="00B07B83"/>
    <w:rsid w:val="00B1030E"/>
    <w:rsid w:val="00B107A8"/>
    <w:rsid w:val="00B1172E"/>
    <w:rsid w:val="00B11AD8"/>
    <w:rsid w:val="00B11E57"/>
    <w:rsid w:val="00B12379"/>
    <w:rsid w:val="00B12615"/>
    <w:rsid w:val="00B13BD1"/>
    <w:rsid w:val="00B1424F"/>
    <w:rsid w:val="00B1514F"/>
    <w:rsid w:val="00B15E10"/>
    <w:rsid w:val="00B17934"/>
    <w:rsid w:val="00B20779"/>
    <w:rsid w:val="00B20BEC"/>
    <w:rsid w:val="00B21346"/>
    <w:rsid w:val="00B21B91"/>
    <w:rsid w:val="00B21E5B"/>
    <w:rsid w:val="00B2252D"/>
    <w:rsid w:val="00B22FD4"/>
    <w:rsid w:val="00B24797"/>
    <w:rsid w:val="00B24DB3"/>
    <w:rsid w:val="00B250D3"/>
    <w:rsid w:val="00B262FA"/>
    <w:rsid w:val="00B26D31"/>
    <w:rsid w:val="00B30150"/>
    <w:rsid w:val="00B30D4D"/>
    <w:rsid w:val="00B31018"/>
    <w:rsid w:val="00B315DA"/>
    <w:rsid w:val="00B316BB"/>
    <w:rsid w:val="00B31B73"/>
    <w:rsid w:val="00B31C09"/>
    <w:rsid w:val="00B32462"/>
    <w:rsid w:val="00B32844"/>
    <w:rsid w:val="00B32960"/>
    <w:rsid w:val="00B33453"/>
    <w:rsid w:val="00B33C98"/>
    <w:rsid w:val="00B33CAF"/>
    <w:rsid w:val="00B34116"/>
    <w:rsid w:val="00B34457"/>
    <w:rsid w:val="00B34D86"/>
    <w:rsid w:val="00B34DF6"/>
    <w:rsid w:val="00B354F2"/>
    <w:rsid w:val="00B3643B"/>
    <w:rsid w:val="00B373BA"/>
    <w:rsid w:val="00B37CBF"/>
    <w:rsid w:val="00B40F42"/>
    <w:rsid w:val="00B41A05"/>
    <w:rsid w:val="00B4226A"/>
    <w:rsid w:val="00B424E7"/>
    <w:rsid w:val="00B4300B"/>
    <w:rsid w:val="00B439CC"/>
    <w:rsid w:val="00B441F0"/>
    <w:rsid w:val="00B4486B"/>
    <w:rsid w:val="00B460EA"/>
    <w:rsid w:val="00B4676A"/>
    <w:rsid w:val="00B46A79"/>
    <w:rsid w:val="00B46B45"/>
    <w:rsid w:val="00B503E2"/>
    <w:rsid w:val="00B50E62"/>
    <w:rsid w:val="00B513CF"/>
    <w:rsid w:val="00B51F54"/>
    <w:rsid w:val="00B52672"/>
    <w:rsid w:val="00B5293C"/>
    <w:rsid w:val="00B5298B"/>
    <w:rsid w:val="00B53930"/>
    <w:rsid w:val="00B5397F"/>
    <w:rsid w:val="00B53F2F"/>
    <w:rsid w:val="00B54039"/>
    <w:rsid w:val="00B540B6"/>
    <w:rsid w:val="00B54610"/>
    <w:rsid w:val="00B54B10"/>
    <w:rsid w:val="00B54FCB"/>
    <w:rsid w:val="00B556B9"/>
    <w:rsid w:val="00B5617E"/>
    <w:rsid w:val="00B565B4"/>
    <w:rsid w:val="00B56F9B"/>
    <w:rsid w:val="00B605F3"/>
    <w:rsid w:val="00B6131C"/>
    <w:rsid w:val="00B62208"/>
    <w:rsid w:val="00B629C7"/>
    <w:rsid w:val="00B62B6F"/>
    <w:rsid w:val="00B637E8"/>
    <w:rsid w:val="00B63CAD"/>
    <w:rsid w:val="00B6526A"/>
    <w:rsid w:val="00B656F6"/>
    <w:rsid w:val="00B658A8"/>
    <w:rsid w:val="00B66279"/>
    <w:rsid w:val="00B6672D"/>
    <w:rsid w:val="00B678DC"/>
    <w:rsid w:val="00B67CE1"/>
    <w:rsid w:val="00B67DF9"/>
    <w:rsid w:val="00B70217"/>
    <w:rsid w:val="00B70634"/>
    <w:rsid w:val="00B709AC"/>
    <w:rsid w:val="00B70CC5"/>
    <w:rsid w:val="00B71105"/>
    <w:rsid w:val="00B71283"/>
    <w:rsid w:val="00B7193B"/>
    <w:rsid w:val="00B71D6B"/>
    <w:rsid w:val="00B72599"/>
    <w:rsid w:val="00B72F37"/>
    <w:rsid w:val="00B733C6"/>
    <w:rsid w:val="00B7433C"/>
    <w:rsid w:val="00B7467C"/>
    <w:rsid w:val="00B75D0B"/>
    <w:rsid w:val="00B75D40"/>
    <w:rsid w:val="00B760D5"/>
    <w:rsid w:val="00B76A12"/>
    <w:rsid w:val="00B77077"/>
    <w:rsid w:val="00B77515"/>
    <w:rsid w:val="00B77590"/>
    <w:rsid w:val="00B775D3"/>
    <w:rsid w:val="00B77743"/>
    <w:rsid w:val="00B803CE"/>
    <w:rsid w:val="00B80760"/>
    <w:rsid w:val="00B8085C"/>
    <w:rsid w:val="00B80E3B"/>
    <w:rsid w:val="00B8456C"/>
    <w:rsid w:val="00B84F2E"/>
    <w:rsid w:val="00B85A24"/>
    <w:rsid w:val="00B87198"/>
    <w:rsid w:val="00B87848"/>
    <w:rsid w:val="00B9093B"/>
    <w:rsid w:val="00B90FA0"/>
    <w:rsid w:val="00B9100F"/>
    <w:rsid w:val="00B9174E"/>
    <w:rsid w:val="00B91903"/>
    <w:rsid w:val="00B91AA5"/>
    <w:rsid w:val="00B921DB"/>
    <w:rsid w:val="00B92480"/>
    <w:rsid w:val="00B9341E"/>
    <w:rsid w:val="00B938E3"/>
    <w:rsid w:val="00B93DED"/>
    <w:rsid w:val="00B9401B"/>
    <w:rsid w:val="00B94F86"/>
    <w:rsid w:val="00B950D4"/>
    <w:rsid w:val="00B9676A"/>
    <w:rsid w:val="00B967E1"/>
    <w:rsid w:val="00B96EFB"/>
    <w:rsid w:val="00B9784D"/>
    <w:rsid w:val="00BA01D1"/>
    <w:rsid w:val="00BA0C07"/>
    <w:rsid w:val="00BA13E2"/>
    <w:rsid w:val="00BA1590"/>
    <w:rsid w:val="00BA2A41"/>
    <w:rsid w:val="00BA2A5A"/>
    <w:rsid w:val="00BA2EB0"/>
    <w:rsid w:val="00BA3A83"/>
    <w:rsid w:val="00BA41DA"/>
    <w:rsid w:val="00BA43E7"/>
    <w:rsid w:val="00BA4A21"/>
    <w:rsid w:val="00BA4BAD"/>
    <w:rsid w:val="00BA5562"/>
    <w:rsid w:val="00BA5718"/>
    <w:rsid w:val="00BA5C7D"/>
    <w:rsid w:val="00BB0D52"/>
    <w:rsid w:val="00BB126F"/>
    <w:rsid w:val="00BB3440"/>
    <w:rsid w:val="00BB3884"/>
    <w:rsid w:val="00BB399F"/>
    <w:rsid w:val="00BB5785"/>
    <w:rsid w:val="00BB5CA1"/>
    <w:rsid w:val="00BB61E8"/>
    <w:rsid w:val="00BB72D5"/>
    <w:rsid w:val="00BB74B7"/>
    <w:rsid w:val="00BB7768"/>
    <w:rsid w:val="00BC056E"/>
    <w:rsid w:val="00BC12BA"/>
    <w:rsid w:val="00BC1BA9"/>
    <w:rsid w:val="00BC2466"/>
    <w:rsid w:val="00BC2EDC"/>
    <w:rsid w:val="00BC321C"/>
    <w:rsid w:val="00BC4CBF"/>
    <w:rsid w:val="00BC4E9B"/>
    <w:rsid w:val="00BC69E9"/>
    <w:rsid w:val="00BC77A7"/>
    <w:rsid w:val="00BC7C41"/>
    <w:rsid w:val="00BC7F39"/>
    <w:rsid w:val="00BD021E"/>
    <w:rsid w:val="00BD04CC"/>
    <w:rsid w:val="00BD146D"/>
    <w:rsid w:val="00BD1615"/>
    <w:rsid w:val="00BD25C9"/>
    <w:rsid w:val="00BD2827"/>
    <w:rsid w:val="00BD3592"/>
    <w:rsid w:val="00BD3C54"/>
    <w:rsid w:val="00BD5AA5"/>
    <w:rsid w:val="00BD5D51"/>
    <w:rsid w:val="00BD5E95"/>
    <w:rsid w:val="00BD6755"/>
    <w:rsid w:val="00BD6A01"/>
    <w:rsid w:val="00BD77A3"/>
    <w:rsid w:val="00BD78FC"/>
    <w:rsid w:val="00BD7A06"/>
    <w:rsid w:val="00BE00D5"/>
    <w:rsid w:val="00BE0ADD"/>
    <w:rsid w:val="00BE1137"/>
    <w:rsid w:val="00BE3E7D"/>
    <w:rsid w:val="00BE4408"/>
    <w:rsid w:val="00BE462A"/>
    <w:rsid w:val="00BE4712"/>
    <w:rsid w:val="00BE48D4"/>
    <w:rsid w:val="00BE4FE3"/>
    <w:rsid w:val="00BE60B4"/>
    <w:rsid w:val="00BE64A1"/>
    <w:rsid w:val="00BE7F84"/>
    <w:rsid w:val="00BF11F4"/>
    <w:rsid w:val="00BF1DAB"/>
    <w:rsid w:val="00BF1DB2"/>
    <w:rsid w:val="00BF25D4"/>
    <w:rsid w:val="00BF2785"/>
    <w:rsid w:val="00BF2ABC"/>
    <w:rsid w:val="00BF2ED9"/>
    <w:rsid w:val="00BF340A"/>
    <w:rsid w:val="00BF341E"/>
    <w:rsid w:val="00BF5906"/>
    <w:rsid w:val="00BF5B91"/>
    <w:rsid w:val="00BF6BF1"/>
    <w:rsid w:val="00BF6E30"/>
    <w:rsid w:val="00BF7631"/>
    <w:rsid w:val="00C0094E"/>
    <w:rsid w:val="00C00F81"/>
    <w:rsid w:val="00C0283A"/>
    <w:rsid w:val="00C03377"/>
    <w:rsid w:val="00C03A81"/>
    <w:rsid w:val="00C0413C"/>
    <w:rsid w:val="00C04521"/>
    <w:rsid w:val="00C0476C"/>
    <w:rsid w:val="00C04BD4"/>
    <w:rsid w:val="00C04D1D"/>
    <w:rsid w:val="00C05373"/>
    <w:rsid w:val="00C053F5"/>
    <w:rsid w:val="00C05E03"/>
    <w:rsid w:val="00C066FD"/>
    <w:rsid w:val="00C07507"/>
    <w:rsid w:val="00C07E24"/>
    <w:rsid w:val="00C07F02"/>
    <w:rsid w:val="00C111C4"/>
    <w:rsid w:val="00C11803"/>
    <w:rsid w:val="00C119D7"/>
    <w:rsid w:val="00C11A42"/>
    <w:rsid w:val="00C1266E"/>
    <w:rsid w:val="00C1292E"/>
    <w:rsid w:val="00C12A21"/>
    <w:rsid w:val="00C12CD2"/>
    <w:rsid w:val="00C12E1A"/>
    <w:rsid w:val="00C13B14"/>
    <w:rsid w:val="00C1455C"/>
    <w:rsid w:val="00C146F0"/>
    <w:rsid w:val="00C1478F"/>
    <w:rsid w:val="00C15025"/>
    <w:rsid w:val="00C152CE"/>
    <w:rsid w:val="00C15E41"/>
    <w:rsid w:val="00C16215"/>
    <w:rsid w:val="00C162D5"/>
    <w:rsid w:val="00C16B91"/>
    <w:rsid w:val="00C20224"/>
    <w:rsid w:val="00C205D4"/>
    <w:rsid w:val="00C21306"/>
    <w:rsid w:val="00C21A99"/>
    <w:rsid w:val="00C21AC9"/>
    <w:rsid w:val="00C21CB9"/>
    <w:rsid w:val="00C2245A"/>
    <w:rsid w:val="00C225CB"/>
    <w:rsid w:val="00C22FB2"/>
    <w:rsid w:val="00C24218"/>
    <w:rsid w:val="00C2528B"/>
    <w:rsid w:val="00C2665F"/>
    <w:rsid w:val="00C267C1"/>
    <w:rsid w:val="00C271F6"/>
    <w:rsid w:val="00C2737C"/>
    <w:rsid w:val="00C27E26"/>
    <w:rsid w:val="00C27F60"/>
    <w:rsid w:val="00C305AB"/>
    <w:rsid w:val="00C30B2E"/>
    <w:rsid w:val="00C30F83"/>
    <w:rsid w:val="00C31214"/>
    <w:rsid w:val="00C3157E"/>
    <w:rsid w:val="00C316BE"/>
    <w:rsid w:val="00C31836"/>
    <w:rsid w:val="00C319F4"/>
    <w:rsid w:val="00C31F62"/>
    <w:rsid w:val="00C327CF"/>
    <w:rsid w:val="00C32C6B"/>
    <w:rsid w:val="00C35EDD"/>
    <w:rsid w:val="00C36126"/>
    <w:rsid w:val="00C374A7"/>
    <w:rsid w:val="00C3750D"/>
    <w:rsid w:val="00C376B4"/>
    <w:rsid w:val="00C37703"/>
    <w:rsid w:val="00C404C7"/>
    <w:rsid w:val="00C4051A"/>
    <w:rsid w:val="00C411C7"/>
    <w:rsid w:val="00C41327"/>
    <w:rsid w:val="00C4213D"/>
    <w:rsid w:val="00C42488"/>
    <w:rsid w:val="00C43A59"/>
    <w:rsid w:val="00C440E5"/>
    <w:rsid w:val="00C4461B"/>
    <w:rsid w:val="00C459E0"/>
    <w:rsid w:val="00C46F3A"/>
    <w:rsid w:val="00C472B4"/>
    <w:rsid w:val="00C47814"/>
    <w:rsid w:val="00C4784F"/>
    <w:rsid w:val="00C479B6"/>
    <w:rsid w:val="00C47A9F"/>
    <w:rsid w:val="00C51353"/>
    <w:rsid w:val="00C518AD"/>
    <w:rsid w:val="00C51DE7"/>
    <w:rsid w:val="00C538D3"/>
    <w:rsid w:val="00C54060"/>
    <w:rsid w:val="00C543EF"/>
    <w:rsid w:val="00C54F9B"/>
    <w:rsid w:val="00C55C87"/>
    <w:rsid w:val="00C56602"/>
    <w:rsid w:val="00C5666B"/>
    <w:rsid w:val="00C56785"/>
    <w:rsid w:val="00C57740"/>
    <w:rsid w:val="00C57AF4"/>
    <w:rsid w:val="00C61332"/>
    <w:rsid w:val="00C61458"/>
    <w:rsid w:val="00C61738"/>
    <w:rsid w:val="00C626BE"/>
    <w:rsid w:val="00C62ECC"/>
    <w:rsid w:val="00C62FFF"/>
    <w:rsid w:val="00C631AB"/>
    <w:rsid w:val="00C6324F"/>
    <w:rsid w:val="00C63A9D"/>
    <w:rsid w:val="00C63B37"/>
    <w:rsid w:val="00C63E74"/>
    <w:rsid w:val="00C641E8"/>
    <w:rsid w:val="00C64A20"/>
    <w:rsid w:val="00C651B6"/>
    <w:rsid w:val="00C654D4"/>
    <w:rsid w:val="00C662A0"/>
    <w:rsid w:val="00C66CF4"/>
    <w:rsid w:val="00C66E02"/>
    <w:rsid w:val="00C70A0A"/>
    <w:rsid w:val="00C70D65"/>
    <w:rsid w:val="00C70E01"/>
    <w:rsid w:val="00C7103D"/>
    <w:rsid w:val="00C71A41"/>
    <w:rsid w:val="00C7231C"/>
    <w:rsid w:val="00C728DB"/>
    <w:rsid w:val="00C72E46"/>
    <w:rsid w:val="00C73F08"/>
    <w:rsid w:val="00C75A28"/>
    <w:rsid w:val="00C766A5"/>
    <w:rsid w:val="00C77536"/>
    <w:rsid w:val="00C77DD7"/>
    <w:rsid w:val="00C8029A"/>
    <w:rsid w:val="00C80A55"/>
    <w:rsid w:val="00C84499"/>
    <w:rsid w:val="00C844E4"/>
    <w:rsid w:val="00C85073"/>
    <w:rsid w:val="00C85236"/>
    <w:rsid w:val="00C85B4E"/>
    <w:rsid w:val="00C86407"/>
    <w:rsid w:val="00C877BC"/>
    <w:rsid w:val="00C87B55"/>
    <w:rsid w:val="00C90A4F"/>
    <w:rsid w:val="00C90AD9"/>
    <w:rsid w:val="00C90E0F"/>
    <w:rsid w:val="00C912A6"/>
    <w:rsid w:val="00C91757"/>
    <w:rsid w:val="00C91D00"/>
    <w:rsid w:val="00C94769"/>
    <w:rsid w:val="00C94926"/>
    <w:rsid w:val="00C94C71"/>
    <w:rsid w:val="00C952BE"/>
    <w:rsid w:val="00C955C9"/>
    <w:rsid w:val="00C95F71"/>
    <w:rsid w:val="00C966A4"/>
    <w:rsid w:val="00C9724C"/>
    <w:rsid w:val="00CA0799"/>
    <w:rsid w:val="00CA12A2"/>
    <w:rsid w:val="00CA1753"/>
    <w:rsid w:val="00CA1ADA"/>
    <w:rsid w:val="00CA2628"/>
    <w:rsid w:val="00CA287A"/>
    <w:rsid w:val="00CA2A01"/>
    <w:rsid w:val="00CA3145"/>
    <w:rsid w:val="00CA3223"/>
    <w:rsid w:val="00CA38C8"/>
    <w:rsid w:val="00CA39B9"/>
    <w:rsid w:val="00CA39C4"/>
    <w:rsid w:val="00CA3BA7"/>
    <w:rsid w:val="00CA3C87"/>
    <w:rsid w:val="00CA470E"/>
    <w:rsid w:val="00CA538F"/>
    <w:rsid w:val="00CA6FB3"/>
    <w:rsid w:val="00CA7139"/>
    <w:rsid w:val="00CA7511"/>
    <w:rsid w:val="00CA7D65"/>
    <w:rsid w:val="00CB1A17"/>
    <w:rsid w:val="00CB1B0B"/>
    <w:rsid w:val="00CB1B74"/>
    <w:rsid w:val="00CB265D"/>
    <w:rsid w:val="00CB2687"/>
    <w:rsid w:val="00CB37A4"/>
    <w:rsid w:val="00CB3A7F"/>
    <w:rsid w:val="00CB3D64"/>
    <w:rsid w:val="00CB56ED"/>
    <w:rsid w:val="00CB6531"/>
    <w:rsid w:val="00CB65C0"/>
    <w:rsid w:val="00CB756A"/>
    <w:rsid w:val="00CB7A06"/>
    <w:rsid w:val="00CB7BC7"/>
    <w:rsid w:val="00CB7C91"/>
    <w:rsid w:val="00CB7EB2"/>
    <w:rsid w:val="00CC12EB"/>
    <w:rsid w:val="00CC15FE"/>
    <w:rsid w:val="00CC1CF7"/>
    <w:rsid w:val="00CC1D9A"/>
    <w:rsid w:val="00CC1DBF"/>
    <w:rsid w:val="00CC2BAB"/>
    <w:rsid w:val="00CC2DA2"/>
    <w:rsid w:val="00CC517D"/>
    <w:rsid w:val="00CC546A"/>
    <w:rsid w:val="00CC5810"/>
    <w:rsid w:val="00CC6965"/>
    <w:rsid w:val="00CC7512"/>
    <w:rsid w:val="00CD0202"/>
    <w:rsid w:val="00CD0414"/>
    <w:rsid w:val="00CD1284"/>
    <w:rsid w:val="00CD1793"/>
    <w:rsid w:val="00CD1973"/>
    <w:rsid w:val="00CD19CB"/>
    <w:rsid w:val="00CD240D"/>
    <w:rsid w:val="00CD30DA"/>
    <w:rsid w:val="00CD372E"/>
    <w:rsid w:val="00CD5291"/>
    <w:rsid w:val="00CD5429"/>
    <w:rsid w:val="00CD67C4"/>
    <w:rsid w:val="00CD6920"/>
    <w:rsid w:val="00CD6B56"/>
    <w:rsid w:val="00CD7112"/>
    <w:rsid w:val="00CD755B"/>
    <w:rsid w:val="00CD7935"/>
    <w:rsid w:val="00CE0679"/>
    <w:rsid w:val="00CE0EA7"/>
    <w:rsid w:val="00CE15E6"/>
    <w:rsid w:val="00CE168F"/>
    <w:rsid w:val="00CE182A"/>
    <w:rsid w:val="00CE21D2"/>
    <w:rsid w:val="00CE27A6"/>
    <w:rsid w:val="00CE4493"/>
    <w:rsid w:val="00CE457D"/>
    <w:rsid w:val="00CE47CF"/>
    <w:rsid w:val="00CE4D0C"/>
    <w:rsid w:val="00CE4E9C"/>
    <w:rsid w:val="00CE63C9"/>
    <w:rsid w:val="00CE6F92"/>
    <w:rsid w:val="00CF0F3F"/>
    <w:rsid w:val="00CF1003"/>
    <w:rsid w:val="00CF3235"/>
    <w:rsid w:val="00CF3E6F"/>
    <w:rsid w:val="00CF3FB4"/>
    <w:rsid w:val="00CF4B78"/>
    <w:rsid w:val="00CF5893"/>
    <w:rsid w:val="00CF69A9"/>
    <w:rsid w:val="00CF6FCC"/>
    <w:rsid w:val="00CF7304"/>
    <w:rsid w:val="00CF7364"/>
    <w:rsid w:val="00CF73D3"/>
    <w:rsid w:val="00CF75C7"/>
    <w:rsid w:val="00D0004A"/>
    <w:rsid w:val="00D00DBE"/>
    <w:rsid w:val="00D01597"/>
    <w:rsid w:val="00D01BDE"/>
    <w:rsid w:val="00D020B1"/>
    <w:rsid w:val="00D02820"/>
    <w:rsid w:val="00D029EF"/>
    <w:rsid w:val="00D031D3"/>
    <w:rsid w:val="00D04014"/>
    <w:rsid w:val="00D04248"/>
    <w:rsid w:val="00D04C40"/>
    <w:rsid w:val="00D060D7"/>
    <w:rsid w:val="00D068EB"/>
    <w:rsid w:val="00D07406"/>
    <w:rsid w:val="00D0759A"/>
    <w:rsid w:val="00D07A7D"/>
    <w:rsid w:val="00D1053F"/>
    <w:rsid w:val="00D11460"/>
    <w:rsid w:val="00D12079"/>
    <w:rsid w:val="00D12D63"/>
    <w:rsid w:val="00D137B6"/>
    <w:rsid w:val="00D13A8E"/>
    <w:rsid w:val="00D1405F"/>
    <w:rsid w:val="00D14B8D"/>
    <w:rsid w:val="00D14E4F"/>
    <w:rsid w:val="00D159AB"/>
    <w:rsid w:val="00D160A3"/>
    <w:rsid w:val="00D17B39"/>
    <w:rsid w:val="00D20BF1"/>
    <w:rsid w:val="00D225EC"/>
    <w:rsid w:val="00D22B73"/>
    <w:rsid w:val="00D235F4"/>
    <w:rsid w:val="00D23E53"/>
    <w:rsid w:val="00D2406A"/>
    <w:rsid w:val="00D30C52"/>
    <w:rsid w:val="00D312DB"/>
    <w:rsid w:val="00D3166A"/>
    <w:rsid w:val="00D31B19"/>
    <w:rsid w:val="00D323F2"/>
    <w:rsid w:val="00D334C0"/>
    <w:rsid w:val="00D3391B"/>
    <w:rsid w:val="00D350DB"/>
    <w:rsid w:val="00D352AF"/>
    <w:rsid w:val="00D35AF9"/>
    <w:rsid w:val="00D35B59"/>
    <w:rsid w:val="00D35E4E"/>
    <w:rsid w:val="00D36271"/>
    <w:rsid w:val="00D363FA"/>
    <w:rsid w:val="00D36C25"/>
    <w:rsid w:val="00D36D77"/>
    <w:rsid w:val="00D374B5"/>
    <w:rsid w:val="00D40215"/>
    <w:rsid w:val="00D406A9"/>
    <w:rsid w:val="00D41209"/>
    <w:rsid w:val="00D412D8"/>
    <w:rsid w:val="00D41343"/>
    <w:rsid w:val="00D41C26"/>
    <w:rsid w:val="00D41EAB"/>
    <w:rsid w:val="00D42883"/>
    <w:rsid w:val="00D43681"/>
    <w:rsid w:val="00D4394A"/>
    <w:rsid w:val="00D44842"/>
    <w:rsid w:val="00D44867"/>
    <w:rsid w:val="00D4574B"/>
    <w:rsid w:val="00D45811"/>
    <w:rsid w:val="00D45CA7"/>
    <w:rsid w:val="00D471FF"/>
    <w:rsid w:val="00D47432"/>
    <w:rsid w:val="00D47BD4"/>
    <w:rsid w:val="00D50196"/>
    <w:rsid w:val="00D5114A"/>
    <w:rsid w:val="00D52082"/>
    <w:rsid w:val="00D520C4"/>
    <w:rsid w:val="00D549E2"/>
    <w:rsid w:val="00D54EC5"/>
    <w:rsid w:val="00D55750"/>
    <w:rsid w:val="00D56331"/>
    <w:rsid w:val="00D564BD"/>
    <w:rsid w:val="00D571C7"/>
    <w:rsid w:val="00D57239"/>
    <w:rsid w:val="00D5732D"/>
    <w:rsid w:val="00D57A17"/>
    <w:rsid w:val="00D57F72"/>
    <w:rsid w:val="00D601C0"/>
    <w:rsid w:val="00D60966"/>
    <w:rsid w:val="00D618E5"/>
    <w:rsid w:val="00D61B17"/>
    <w:rsid w:val="00D62013"/>
    <w:rsid w:val="00D62B27"/>
    <w:rsid w:val="00D62D27"/>
    <w:rsid w:val="00D63652"/>
    <w:rsid w:val="00D63847"/>
    <w:rsid w:val="00D638F8"/>
    <w:rsid w:val="00D65131"/>
    <w:rsid w:val="00D654E7"/>
    <w:rsid w:val="00D65B2D"/>
    <w:rsid w:val="00D65B4B"/>
    <w:rsid w:val="00D66227"/>
    <w:rsid w:val="00D66A49"/>
    <w:rsid w:val="00D66FDE"/>
    <w:rsid w:val="00D67A34"/>
    <w:rsid w:val="00D702FF"/>
    <w:rsid w:val="00D70B1A"/>
    <w:rsid w:val="00D70FF6"/>
    <w:rsid w:val="00D7107F"/>
    <w:rsid w:val="00D7224A"/>
    <w:rsid w:val="00D73BF6"/>
    <w:rsid w:val="00D74D38"/>
    <w:rsid w:val="00D75CCF"/>
    <w:rsid w:val="00D75E2D"/>
    <w:rsid w:val="00D763A7"/>
    <w:rsid w:val="00D763B4"/>
    <w:rsid w:val="00D76769"/>
    <w:rsid w:val="00D76F22"/>
    <w:rsid w:val="00D76FE2"/>
    <w:rsid w:val="00D77C81"/>
    <w:rsid w:val="00D77FDA"/>
    <w:rsid w:val="00D8096C"/>
    <w:rsid w:val="00D8097E"/>
    <w:rsid w:val="00D8115B"/>
    <w:rsid w:val="00D81388"/>
    <w:rsid w:val="00D81517"/>
    <w:rsid w:val="00D8162D"/>
    <w:rsid w:val="00D81AFC"/>
    <w:rsid w:val="00D8226C"/>
    <w:rsid w:val="00D83EA0"/>
    <w:rsid w:val="00D8413D"/>
    <w:rsid w:val="00D84B35"/>
    <w:rsid w:val="00D85A19"/>
    <w:rsid w:val="00D87B96"/>
    <w:rsid w:val="00D901DE"/>
    <w:rsid w:val="00D9051E"/>
    <w:rsid w:val="00D90646"/>
    <w:rsid w:val="00D907A6"/>
    <w:rsid w:val="00D90B8C"/>
    <w:rsid w:val="00D91242"/>
    <w:rsid w:val="00D9159B"/>
    <w:rsid w:val="00D91B03"/>
    <w:rsid w:val="00D936BD"/>
    <w:rsid w:val="00D946D6"/>
    <w:rsid w:val="00D94C08"/>
    <w:rsid w:val="00D95E53"/>
    <w:rsid w:val="00D95F36"/>
    <w:rsid w:val="00D9762C"/>
    <w:rsid w:val="00D97921"/>
    <w:rsid w:val="00DA1590"/>
    <w:rsid w:val="00DA183B"/>
    <w:rsid w:val="00DA2437"/>
    <w:rsid w:val="00DA3F4F"/>
    <w:rsid w:val="00DA4496"/>
    <w:rsid w:val="00DA6A5A"/>
    <w:rsid w:val="00DB0002"/>
    <w:rsid w:val="00DB1443"/>
    <w:rsid w:val="00DB246A"/>
    <w:rsid w:val="00DB29E7"/>
    <w:rsid w:val="00DB2A16"/>
    <w:rsid w:val="00DB3685"/>
    <w:rsid w:val="00DB36A6"/>
    <w:rsid w:val="00DB3E51"/>
    <w:rsid w:val="00DB3ECF"/>
    <w:rsid w:val="00DB4005"/>
    <w:rsid w:val="00DB6131"/>
    <w:rsid w:val="00DB637E"/>
    <w:rsid w:val="00DB6591"/>
    <w:rsid w:val="00DB6D6A"/>
    <w:rsid w:val="00DB75EA"/>
    <w:rsid w:val="00DB7CB2"/>
    <w:rsid w:val="00DB7E8A"/>
    <w:rsid w:val="00DC0735"/>
    <w:rsid w:val="00DC19A6"/>
    <w:rsid w:val="00DC2A0A"/>
    <w:rsid w:val="00DC2C93"/>
    <w:rsid w:val="00DC3205"/>
    <w:rsid w:val="00DC32B6"/>
    <w:rsid w:val="00DC57BF"/>
    <w:rsid w:val="00DC58AC"/>
    <w:rsid w:val="00DC60DD"/>
    <w:rsid w:val="00DD032B"/>
    <w:rsid w:val="00DD2230"/>
    <w:rsid w:val="00DD244E"/>
    <w:rsid w:val="00DD2B3E"/>
    <w:rsid w:val="00DD35E2"/>
    <w:rsid w:val="00DD412F"/>
    <w:rsid w:val="00DD5DC8"/>
    <w:rsid w:val="00DD6E9D"/>
    <w:rsid w:val="00DD7DA8"/>
    <w:rsid w:val="00DE00DE"/>
    <w:rsid w:val="00DE0803"/>
    <w:rsid w:val="00DE0B29"/>
    <w:rsid w:val="00DE0F94"/>
    <w:rsid w:val="00DE1ACF"/>
    <w:rsid w:val="00DE1FCC"/>
    <w:rsid w:val="00DE2F8A"/>
    <w:rsid w:val="00DE324F"/>
    <w:rsid w:val="00DE3A6A"/>
    <w:rsid w:val="00DE3C69"/>
    <w:rsid w:val="00DE4393"/>
    <w:rsid w:val="00DE4979"/>
    <w:rsid w:val="00DE4BA9"/>
    <w:rsid w:val="00DE51CB"/>
    <w:rsid w:val="00DE54E8"/>
    <w:rsid w:val="00DE69A9"/>
    <w:rsid w:val="00DE7009"/>
    <w:rsid w:val="00DE7458"/>
    <w:rsid w:val="00DE763B"/>
    <w:rsid w:val="00DE79F4"/>
    <w:rsid w:val="00DE7E86"/>
    <w:rsid w:val="00DF0041"/>
    <w:rsid w:val="00DF21D0"/>
    <w:rsid w:val="00DF42A6"/>
    <w:rsid w:val="00DF46CA"/>
    <w:rsid w:val="00DF54A3"/>
    <w:rsid w:val="00DF5F0A"/>
    <w:rsid w:val="00DF69B0"/>
    <w:rsid w:val="00DF7CAC"/>
    <w:rsid w:val="00E00E9C"/>
    <w:rsid w:val="00E01A8E"/>
    <w:rsid w:val="00E02677"/>
    <w:rsid w:val="00E03291"/>
    <w:rsid w:val="00E051FD"/>
    <w:rsid w:val="00E05589"/>
    <w:rsid w:val="00E05596"/>
    <w:rsid w:val="00E057A5"/>
    <w:rsid w:val="00E0657C"/>
    <w:rsid w:val="00E07AA6"/>
    <w:rsid w:val="00E07E07"/>
    <w:rsid w:val="00E10178"/>
    <w:rsid w:val="00E10258"/>
    <w:rsid w:val="00E10B69"/>
    <w:rsid w:val="00E10D00"/>
    <w:rsid w:val="00E111B6"/>
    <w:rsid w:val="00E118C2"/>
    <w:rsid w:val="00E11948"/>
    <w:rsid w:val="00E12D84"/>
    <w:rsid w:val="00E13AAA"/>
    <w:rsid w:val="00E13E80"/>
    <w:rsid w:val="00E1405C"/>
    <w:rsid w:val="00E16285"/>
    <w:rsid w:val="00E163CB"/>
    <w:rsid w:val="00E1658C"/>
    <w:rsid w:val="00E16717"/>
    <w:rsid w:val="00E16728"/>
    <w:rsid w:val="00E170B4"/>
    <w:rsid w:val="00E17CD5"/>
    <w:rsid w:val="00E20FE6"/>
    <w:rsid w:val="00E211A9"/>
    <w:rsid w:val="00E21DBE"/>
    <w:rsid w:val="00E22D3D"/>
    <w:rsid w:val="00E2366B"/>
    <w:rsid w:val="00E23E32"/>
    <w:rsid w:val="00E24C62"/>
    <w:rsid w:val="00E24EF0"/>
    <w:rsid w:val="00E2575A"/>
    <w:rsid w:val="00E25C41"/>
    <w:rsid w:val="00E27001"/>
    <w:rsid w:val="00E271EB"/>
    <w:rsid w:val="00E30E45"/>
    <w:rsid w:val="00E3161C"/>
    <w:rsid w:val="00E31AE3"/>
    <w:rsid w:val="00E31ED3"/>
    <w:rsid w:val="00E32088"/>
    <w:rsid w:val="00E332E8"/>
    <w:rsid w:val="00E33723"/>
    <w:rsid w:val="00E33E88"/>
    <w:rsid w:val="00E33E99"/>
    <w:rsid w:val="00E35091"/>
    <w:rsid w:val="00E356FA"/>
    <w:rsid w:val="00E35DB2"/>
    <w:rsid w:val="00E35EE1"/>
    <w:rsid w:val="00E376AA"/>
    <w:rsid w:val="00E40B1A"/>
    <w:rsid w:val="00E4324D"/>
    <w:rsid w:val="00E44255"/>
    <w:rsid w:val="00E44F65"/>
    <w:rsid w:val="00E450B6"/>
    <w:rsid w:val="00E459DC"/>
    <w:rsid w:val="00E45F68"/>
    <w:rsid w:val="00E475FF"/>
    <w:rsid w:val="00E4797C"/>
    <w:rsid w:val="00E500D2"/>
    <w:rsid w:val="00E50A0F"/>
    <w:rsid w:val="00E50CEC"/>
    <w:rsid w:val="00E51385"/>
    <w:rsid w:val="00E51621"/>
    <w:rsid w:val="00E51C6E"/>
    <w:rsid w:val="00E523E5"/>
    <w:rsid w:val="00E52DCB"/>
    <w:rsid w:val="00E52E31"/>
    <w:rsid w:val="00E535AA"/>
    <w:rsid w:val="00E539F4"/>
    <w:rsid w:val="00E5424B"/>
    <w:rsid w:val="00E5508B"/>
    <w:rsid w:val="00E55C8D"/>
    <w:rsid w:val="00E56328"/>
    <w:rsid w:val="00E5656F"/>
    <w:rsid w:val="00E5669C"/>
    <w:rsid w:val="00E569ED"/>
    <w:rsid w:val="00E56EAA"/>
    <w:rsid w:val="00E56F97"/>
    <w:rsid w:val="00E5739A"/>
    <w:rsid w:val="00E577EF"/>
    <w:rsid w:val="00E5780F"/>
    <w:rsid w:val="00E57868"/>
    <w:rsid w:val="00E608C5"/>
    <w:rsid w:val="00E61114"/>
    <w:rsid w:val="00E6134F"/>
    <w:rsid w:val="00E61463"/>
    <w:rsid w:val="00E61AFC"/>
    <w:rsid w:val="00E62713"/>
    <w:rsid w:val="00E6356D"/>
    <w:rsid w:val="00E638BB"/>
    <w:rsid w:val="00E6411E"/>
    <w:rsid w:val="00E6424E"/>
    <w:rsid w:val="00E645D4"/>
    <w:rsid w:val="00E648DC"/>
    <w:rsid w:val="00E66386"/>
    <w:rsid w:val="00E6660A"/>
    <w:rsid w:val="00E66D24"/>
    <w:rsid w:val="00E67258"/>
    <w:rsid w:val="00E7012B"/>
    <w:rsid w:val="00E71E1E"/>
    <w:rsid w:val="00E72488"/>
    <w:rsid w:val="00E74685"/>
    <w:rsid w:val="00E75612"/>
    <w:rsid w:val="00E75CA2"/>
    <w:rsid w:val="00E76AF2"/>
    <w:rsid w:val="00E773D0"/>
    <w:rsid w:val="00E8001D"/>
    <w:rsid w:val="00E806AD"/>
    <w:rsid w:val="00E827CF"/>
    <w:rsid w:val="00E82B56"/>
    <w:rsid w:val="00E838BE"/>
    <w:rsid w:val="00E84467"/>
    <w:rsid w:val="00E84CA4"/>
    <w:rsid w:val="00E8549B"/>
    <w:rsid w:val="00E85B36"/>
    <w:rsid w:val="00E86B76"/>
    <w:rsid w:val="00E87288"/>
    <w:rsid w:val="00E874E3"/>
    <w:rsid w:val="00E87AB7"/>
    <w:rsid w:val="00E87D33"/>
    <w:rsid w:val="00E90027"/>
    <w:rsid w:val="00E90315"/>
    <w:rsid w:val="00E90C0A"/>
    <w:rsid w:val="00E91F45"/>
    <w:rsid w:val="00E929FF"/>
    <w:rsid w:val="00E94125"/>
    <w:rsid w:val="00E95687"/>
    <w:rsid w:val="00E96A96"/>
    <w:rsid w:val="00E96B27"/>
    <w:rsid w:val="00EA00A5"/>
    <w:rsid w:val="00EA07AD"/>
    <w:rsid w:val="00EA0EFD"/>
    <w:rsid w:val="00EA0F12"/>
    <w:rsid w:val="00EA0F3B"/>
    <w:rsid w:val="00EA13C2"/>
    <w:rsid w:val="00EA1806"/>
    <w:rsid w:val="00EA203D"/>
    <w:rsid w:val="00EA27E5"/>
    <w:rsid w:val="00EA3366"/>
    <w:rsid w:val="00EA4A0D"/>
    <w:rsid w:val="00EA4D5C"/>
    <w:rsid w:val="00EA4DB2"/>
    <w:rsid w:val="00EA5DD9"/>
    <w:rsid w:val="00EA6D25"/>
    <w:rsid w:val="00EA7582"/>
    <w:rsid w:val="00EA7C11"/>
    <w:rsid w:val="00EB02E8"/>
    <w:rsid w:val="00EB0BDE"/>
    <w:rsid w:val="00EB136D"/>
    <w:rsid w:val="00EB1383"/>
    <w:rsid w:val="00EB15A5"/>
    <w:rsid w:val="00EB20F8"/>
    <w:rsid w:val="00EB2631"/>
    <w:rsid w:val="00EB3207"/>
    <w:rsid w:val="00EB3310"/>
    <w:rsid w:val="00EB383B"/>
    <w:rsid w:val="00EB408B"/>
    <w:rsid w:val="00EB4116"/>
    <w:rsid w:val="00EB4E26"/>
    <w:rsid w:val="00EB52FF"/>
    <w:rsid w:val="00EB7201"/>
    <w:rsid w:val="00EC0B59"/>
    <w:rsid w:val="00EC0F7E"/>
    <w:rsid w:val="00EC10F2"/>
    <w:rsid w:val="00EC1706"/>
    <w:rsid w:val="00EC1BA0"/>
    <w:rsid w:val="00EC313C"/>
    <w:rsid w:val="00EC32F5"/>
    <w:rsid w:val="00EC380B"/>
    <w:rsid w:val="00EC3968"/>
    <w:rsid w:val="00EC4055"/>
    <w:rsid w:val="00EC5D5E"/>
    <w:rsid w:val="00EC5E94"/>
    <w:rsid w:val="00EC6964"/>
    <w:rsid w:val="00EC7345"/>
    <w:rsid w:val="00ED0576"/>
    <w:rsid w:val="00ED061E"/>
    <w:rsid w:val="00ED1EA4"/>
    <w:rsid w:val="00ED21C2"/>
    <w:rsid w:val="00ED3459"/>
    <w:rsid w:val="00ED34EF"/>
    <w:rsid w:val="00ED39CE"/>
    <w:rsid w:val="00ED3A87"/>
    <w:rsid w:val="00ED3DF6"/>
    <w:rsid w:val="00ED415D"/>
    <w:rsid w:val="00ED5941"/>
    <w:rsid w:val="00ED610C"/>
    <w:rsid w:val="00ED63E1"/>
    <w:rsid w:val="00ED7FAB"/>
    <w:rsid w:val="00EE043C"/>
    <w:rsid w:val="00EE0521"/>
    <w:rsid w:val="00EE07F5"/>
    <w:rsid w:val="00EE1139"/>
    <w:rsid w:val="00EE1D52"/>
    <w:rsid w:val="00EE2B04"/>
    <w:rsid w:val="00EE2ED4"/>
    <w:rsid w:val="00EE37DE"/>
    <w:rsid w:val="00EE3F87"/>
    <w:rsid w:val="00EE456D"/>
    <w:rsid w:val="00EE6373"/>
    <w:rsid w:val="00EE7675"/>
    <w:rsid w:val="00EE7840"/>
    <w:rsid w:val="00EE78B9"/>
    <w:rsid w:val="00EF0946"/>
    <w:rsid w:val="00EF0C2D"/>
    <w:rsid w:val="00EF17A0"/>
    <w:rsid w:val="00EF1CA7"/>
    <w:rsid w:val="00EF238F"/>
    <w:rsid w:val="00EF25A9"/>
    <w:rsid w:val="00EF3EEF"/>
    <w:rsid w:val="00EF4BFD"/>
    <w:rsid w:val="00EF5085"/>
    <w:rsid w:val="00EF5EAC"/>
    <w:rsid w:val="00EF6B80"/>
    <w:rsid w:val="00F0089A"/>
    <w:rsid w:val="00F00ABE"/>
    <w:rsid w:val="00F01052"/>
    <w:rsid w:val="00F011CE"/>
    <w:rsid w:val="00F018C9"/>
    <w:rsid w:val="00F019EB"/>
    <w:rsid w:val="00F0306A"/>
    <w:rsid w:val="00F0380A"/>
    <w:rsid w:val="00F03BF5"/>
    <w:rsid w:val="00F04E62"/>
    <w:rsid w:val="00F0610C"/>
    <w:rsid w:val="00F064B0"/>
    <w:rsid w:val="00F0652D"/>
    <w:rsid w:val="00F067BA"/>
    <w:rsid w:val="00F10F20"/>
    <w:rsid w:val="00F1154C"/>
    <w:rsid w:val="00F11F75"/>
    <w:rsid w:val="00F12577"/>
    <w:rsid w:val="00F136A0"/>
    <w:rsid w:val="00F144C3"/>
    <w:rsid w:val="00F164EA"/>
    <w:rsid w:val="00F16A33"/>
    <w:rsid w:val="00F178ED"/>
    <w:rsid w:val="00F17A5D"/>
    <w:rsid w:val="00F17EE0"/>
    <w:rsid w:val="00F201F9"/>
    <w:rsid w:val="00F2148B"/>
    <w:rsid w:val="00F21992"/>
    <w:rsid w:val="00F21BCA"/>
    <w:rsid w:val="00F2285A"/>
    <w:rsid w:val="00F230C4"/>
    <w:rsid w:val="00F23FA7"/>
    <w:rsid w:val="00F2413C"/>
    <w:rsid w:val="00F24231"/>
    <w:rsid w:val="00F244C5"/>
    <w:rsid w:val="00F24810"/>
    <w:rsid w:val="00F2558C"/>
    <w:rsid w:val="00F25DF6"/>
    <w:rsid w:val="00F2731D"/>
    <w:rsid w:val="00F27486"/>
    <w:rsid w:val="00F30245"/>
    <w:rsid w:val="00F30564"/>
    <w:rsid w:val="00F3084C"/>
    <w:rsid w:val="00F31576"/>
    <w:rsid w:val="00F3196D"/>
    <w:rsid w:val="00F3288B"/>
    <w:rsid w:val="00F332CD"/>
    <w:rsid w:val="00F345F8"/>
    <w:rsid w:val="00F3578F"/>
    <w:rsid w:val="00F35BB2"/>
    <w:rsid w:val="00F36736"/>
    <w:rsid w:val="00F3708F"/>
    <w:rsid w:val="00F374B8"/>
    <w:rsid w:val="00F375BD"/>
    <w:rsid w:val="00F4003B"/>
    <w:rsid w:val="00F40D0B"/>
    <w:rsid w:val="00F410DC"/>
    <w:rsid w:val="00F41471"/>
    <w:rsid w:val="00F41908"/>
    <w:rsid w:val="00F41DD3"/>
    <w:rsid w:val="00F432C5"/>
    <w:rsid w:val="00F4411B"/>
    <w:rsid w:val="00F4416B"/>
    <w:rsid w:val="00F4436D"/>
    <w:rsid w:val="00F44571"/>
    <w:rsid w:val="00F4551F"/>
    <w:rsid w:val="00F4699B"/>
    <w:rsid w:val="00F505C6"/>
    <w:rsid w:val="00F506F9"/>
    <w:rsid w:val="00F521B7"/>
    <w:rsid w:val="00F52B08"/>
    <w:rsid w:val="00F530D1"/>
    <w:rsid w:val="00F5375D"/>
    <w:rsid w:val="00F53925"/>
    <w:rsid w:val="00F53C3E"/>
    <w:rsid w:val="00F5424F"/>
    <w:rsid w:val="00F543FA"/>
    <w:rsid w:val="00F546B3"/>
    <w:rsid w:val="00F5516E"/>
    <w:rsid w:val="00F554AD"/>
    <w:rsid w:val="00F561F1"/>
    <w:rsid w:val="00F56542"/>
    <w:rsid w:val="00F57895"/>
    <w:rsid w:val="00F5792B"/>
    <w:rsid w:val="00F57C31"/>
    <w:rsid w:val="00F57C96"/>
    <w:rsid w:val="00F60114"/>
    <w:rsid w:val="00F60375"/>
    <w:rsid w:val="00F60ABD"/>
    <w:rsid w:val="00F612C5"/>
    <w:rsid w:val="00F6155B"/>
    <w:rsid w:val="00F61D4E"/>
    <w:rsid w:val="00F62950"/>
    <w:rsid w:val="00F64A3B"/>
    <w:rsid w:val="00F64B8A"/>
    <w:rsid w:val="00F64C2C"/>
    <w:rsid w:val="00F66628"/>
    <w:rsid w:val="00F66AB3"/>
    <w:rsid w:val="00F66D2A"/>
    <w:rsid w:val="00F66FAE"/>
    <w:rsid w:val="00F67565"/>
    <w:rsid w:val="00F704E6"/>
    <w:rsid w:val="00F706C6"/>
    <w:rsid w:val="00F71F86"/>
    <w:rsid w:val="00F7290D"/>
    <w:rsid w:val="00F73037"/>
    <w:rsid w:val="00F7386C"/>
    <w:rsid w:val="00F73DB1"/>
    <w:rsid w:val="00F746A7"/>
    <w:rsid w:val="00F749B1"/>
    <w:rsid w:val="00F74A9C"/>
    <w:rsid w:val="00F75DA2"/>
    <w:rsid w:val="00F7690F"/>
    <w:rsid w:val="00F76A55"/>
    <w:rsid w:val="00F77019"/>
    <w:rsid w:val="00F772A2"/>
    <w:rsid w:val="00F772B9"/>
    <w:rsid w:val="00F7741F"/>
    <w:rsid w:val="00F77C49"/>
    <w:rsid w:val="00F80292"/>
    <w:rsid w:val="00F80CB0"/>
    <w:rsid w:val="00F80DB5"/>
    <w:rsid w:val="00F80EEC"/>
    <w:rsid w:val="00F814AF"/>
    <w:rsid w:val="00F815BF"/>
    <w:rsid w:val="00F815CE"/>
    <w:rsid w:val="00F819DE"/>
    <w:rsid w:val="00F81F40"/>
    <w:rsid w:val="00F82658"/>
    <w:rsid w:val="00F82E35"/>
    <w:rsid w:val="00F84004"/>
    <w:rsid w:val="00F84C7D"/>
    <w:rsid w:val="00F85779"/>
    <w:rsid w:val="00F85ED5"/>
    <w:rsid w:val="00F8615E"/>
    <w:rsid w:val="00F86520"/>
    <w:rsid w:val="00F87791"/>
    <w:rsid w:val="00F87C9B"/>
    <w:rsid w:val="00F9054F"/>
    <w:rsid w:val="00F90891"/>
    <w:rsid w:val="00F90E47"/>
    <w:rsid w:val="00F90F01"/>
    <w:rsid w:val="00F9175A"/>
    <w:rsid w:val="00F91850"/>
    <w:rsid w:val="00F91851"/>
    <w:rsid w:val="00F9234F"/>
    <w:rsid w:val="00F92D3F"/>
    <w:rsid w:val="00F94064"/>
    <w:rsid w:val="00F9465B"/>
    <w:rsid w:val="00F95199"/>
    <w:rsid w:val="00F9555E"/>
    <w:rsid w:val="00F960EC"/>
    <w:rsid w:val="00F972AB"/>
    <w:rsid w:val="00FA0415"/>
    <w:rsid w:val="00FA1C21"/>
    <w:rsid w:val="00FA342E"/>
    <w:rsid w:val="00FA3F69"/>
    <w:rsid w:val="00FA405B"/>
    <w:rsid w:val="00FA4176"/>
    <w:rsid w:val="00FA49A7"/>
    <w:rsid w:val="00FA49DB"/>
    <w:rsid w:val="00FA4CC4"/>
    <w:rsid w:val="00FA4F6D"/>
    <w:rsid w:val="00FA530B"/>
    <w:rsid w:val="00FA5CC5"/>
    <w:rsid w:val="00FA5DB5"/>
    <w:rsid w:val="00FA7636"/>
    <w:rsid w:val="00FA7A27"/>
    <w:rsid w:val="00FA7B0C"/>
    <w:rsid w:val="00FA7E43"/>
    <w:rsid w:val="00FB0331"/>
    <w:rsid w:val="00FB0E15"/>
    <w:rsid w:val="00FB0E5B"/>
    <w:rsid w:val="00FB10B9"/>
    <w:rsid w:val="00FB19C9"/>
    <w:rsid w:val="00FB1AEE"/>
    <w:rsid w:val="00FB1F26"/>
    <w:rsid w:val="00FB2321"/>
    <w:rsid w:val="00FB24C0"/>
    <w:rsid w:val="00FB2561"/>
    <w:rsid w:val="00FB29D0"/>
    <w:rsid w:val="00FB2C83"/>
    <w:rsid w:val="00FB353C"/>
    <w:rsid w:val="00FB3CB3"/>
    <w:rsid w:val="00FB3F38"/>
    <w:rsid w:val="00FB477F"/>
    <w:rsid w:val="00FB4AF8"/>
    <w:rsid w:val="00FB5183"/>
    <w:rsid w:val="00FB54E2"/>
    <w:rsid w:val="00FB5650"/>
    <w:rsid w:val="00FB5C2C"/>
    <w:rsid w:val="00FB619F"/>
    <w:rsid w:val="00FB632A"/>
    <w:rsid w:val="00FB679F"/>
    <w:rsid w:val="00FB6F47"/>
    <w:rsid w:val="00FB72E4"/>
    <w:rsid w:val="00FB7C77"/>
    <w:rsid w:val="00FB7F49"/>
    <w:rsid w:val="00FC0E1B"/>
    <w:rsid w:val="00FC174B"/>
    <w:rsid w:val="00FC2F19"/>
    <w:rsid w:val="00FC319D"/>
    <w:rsid w:val="00FC3575"/>
    <w:rsid w:val="00FC3731"/>
    <w:rsid w:val="00FC3AA7"/>
    <w:rsid w:val="00FC4432"/>
    <w:rsid w:val="00FC4B61"/>
    <w:rsid w:val="00FC4EC6"/>
    <w:rsid w:val="00FC53D5"/>
    <w:rsid w:val="00FC5586"/>
    <w:rsid w:val="00FC56B7"/>
    <w:rsid w:val="00FC63C0"/>
    <w:rsid w:val="00FC6AB2"/>
    <w:rsid w:val="00FC6AC3"/>
    <w:rsid w:val="00FC7391"/>
    <w:rsid w:val="00FC769C"/>
    <w:rsid w:val="00FC7861"/>
    <w:rsid w:val="00FC7A3B"/>
    <w:rsid w:val="00FD171A"/>
    <w:rsid w:val="00FD2D84"/>
    <w:rsid w:val="00FD4A46"/>
    <w:rsid w:val="00FD56DB"/>
    <w:rsid w:val="00FD6C0C"/>
    <w:rsid w:val="00FD6EEE"/>
    <w:rsid w:val="00FD7A7A"/>
    <w:rsid w:val="00FD7D8D"/>
    <w:rsid w:val="00FE0E36"/>
    <w:rsid w:val="00FE1105"/>
    <w:rsid w:val="00FE16C5"/>
    <w:rsid w:val="00FE1F74"/>
    <w:rsid w:val="00FE2990"/>
    <w:rsid w:val="00FE2C5F"/>
    <w:rsid w:val="00FE300F"/>
    <w:rsid w:val="00FE3318"/>
    <w:rsid w:val="00FE38EB"/>
    <w:rsid w:val="00FE3BE9"/>
    <w:rsid w:val="00FE3E0A"/>
    <w:rsid w:val="00FE449B"/>
    <w:rsid w:val="00FE4695"/>
    <w:rsid w:val="00FE4B37"/>
    <w:rsid w:val="00FE5D9A"/>
    <w:rsid w:val="00FE635E"/>
    <w:rsid w:val="00FE68F6"/>
    <w:rsid w:val="00FE7BBC"/>
    <w:rsid w:val="00FF007F"/>
    <w:rsid w:val="00FF0367"/>
    <w:rsid w:val="00FF0B52"/>
    <w:rsid w:val="00FF0F7A"/>
    <w:rsid w:val="00FF10CE"/>
    <w:rsid w:val="00FF1257"/>
    <w:rsid w:val="00FF2126"/>
    <w:rsid w:val="00FF249D"/>
    <w:rsid w:val="00FF46D4"/>
    <w:rsid w:val="00FF508A"/>
    <w:rsid w:val="00FF65F7"/>
    <w:rsid w:val="00FF76F6"/>
    <w:rsid w:val="00FF7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8EF07"/>
  <w15:chartTrackingRefBased/>
  <w15:docId w15:val="{C182930C-4603-4373-B087-C96191D9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B632A"/>
  </w:style>
  <w:style w:type="paragraph" w:styleId="Heading1">
    <w:name w:val="heading 1"/>
    <w:basedOn w:val="Normal"/>
    <w:next w:val="Normal"/>
    <w:link w:val="Heading1Char"/>
    <w:uiPriority w:val="9"/>
    <w:qFormat/>
    <w:rsid w:val="00FB632A"/>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FB632A"/>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B632A"/>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B632A"/>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B632A"/>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B632A"/>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B632A"/>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B632A"/>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B632A"/>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C68"/>
    <w:pPr>
      <w:ind w:left="720"/>
      <w:contextualSpacing/>
    </w:pPr>
  </w:style>
  <w:style w:type="table" w:styleId="TableGrid">
    <w:name w:val="Table Grid"/>
    <w:basedOn w:val="TableNormal"/>
    <w:uiPriority w:val="39"/>
    <w:rsid w:val="00AA3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70A2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FB632A"/>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FB632A"/>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B632A"/>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B632A"/>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B632A"/>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B632A"/>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B632A"/>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B632A"/>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B632A"/>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FB632A"/>
    <w:pPr>
      <w:spacing w:line="240" w:lineRule="auto"/>
    </w:pPr>
    <w:rPr>
      <w:b/>
      <w:bCs/>
      <w:smallCaps/>
      <w:color w:val="595959" w:themeColor="text1" w:themeTint="A6"/>
    </w:rPr>
  </w:style>
  <w:style w:type="paragraph" w:styleId="Title">
    <w:name w:val="Title"/>
    <w:basedOn w:val="Normal"/>
    <w:next w:val="Normal"/>
    <w:link w:val="TitleChar"/>
    <w:uiPriority w:val="10"/>
    <w:qFormat/>
    <w:rsid w:val="00FB632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B632A"/>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B632A"/>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B632A"/>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B632A"/>
    <w:rPr>
      <w:b/>
      <w:bCs/>
    </w:rPr>
  </w:style>
  <w:style w:type="character" w:styleId="Emphasis">
    <w:name w:val="Emphasis"/>
    <w:basedOn w:val="DefaultParagraphFont"/>
    <w:uiPriority w:val="20"/>
    <w:qFormat/>
    <w:rsid w:val="00FB632A"/>
    <w:rPr>
      <w:i/>
      <w:iCs/>
    </w:rPr>
  </w:style>
  <w:style w:type="paragraph" w:styleId="NoSpacing">
    <w:name w:val="No Spacing"/>
    <w:uiPriority w:val="1"/>
    <w:qFormat/>
    <w:rsid w:val="00FB632A"/>
    <w:pPr>
      <w:spacing w:after="0" w:line="240" w:lineRule="auto"/>
    </w:pPr>
  </w:style>
  <w:style w:type="paragraph" w:styleId="Quote">
    <w:name w:val="Quote"/>
    <w:basedOn w:val="Normal"/>
    <w:next w:val="Normal"/>
    <w:link w:val="QuoteChar"/>
    <w:uiPriority w:val="29"/>
    <w:qFormat/>
    <w:rsid w:val="00FB632A"/>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B632A"/>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B632A"/>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B632A"/>
    <w:rPr>
      <w:color w:val="404040" w:themeColor="text1" w:themeTint="BF"/>
      <w:sz w:val="32"/>
      <w:szCs w:val="32"/>
    </w:rPr>
  </w:style>
  <w:style w:type="character" w:styleId="SubtleEmphasis">
    <w:name w:val="Subtle Emphasis"/>
    <w:basedOn w:val="DefaultParagraphFont"/>
    <w:uiPriority w:val="19"/>
    <w:qFormat/>
    <w:rsid w:val="00FB632A"/>
    <w:rPr>
      <w:i/>
      <w:iCs/>
      <w:color w:val="595959" w:themeColor="text1" w:themeTint="A6"/>
    </w:rPr>
  </w:style>
  <w:style w:type="character" w:styleId="IntenseEmphasis">
    <w:name w:val="Intense Emphasis"/>
    <w:basedOn w:val="DefaultParagraphFont"/>
    <w:uiPriority w:val="21"/>
    <w:qFormat/>
    <w:rsid w:val="00FB632A"/>
    <w:rPr>
      <w:b/>
      <w:bCs/>
      <w:i/>
      <w:iCs/>
    </w:rPr>
  </w:style>
  <w:style w:type="character" w:styleId="SubtleReference">
    <w:name w:val="Subtle Reference"/>
    <w:basedOn w:val="DefaultParagraphFont"/>
    <w:uiPriority w:val="31"/>
    <w:qFormat/>
    <w:rsid w:val="00FB632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B632A"/>
    <w:rPr>
      <w:b/>
      <w:bCs/>
      <w:caps w:val="0"/>
      <w:smallCaps/>
      <w:color w:val="auto"/>
      <w:spacing w:val="3"/>
      <w:u w:val="single"/>
    </w:rPr>
  </w:style>
  <w:style w:type="character" w:styleId="BookTitle">
    <w:name w:val="Book Title"/>
    <w:basedOn w:val="DefaultParagraphFont"/>
    <w:uiPriority w:val="33"/>
    <w:qFormat/>
    <w:rsid w:val="00FB632A"/>
    <w:rPr>
      <w:b/>
      <w:bCs/>
      <w:smallCaps/>
      <w:spacing w:val="7"/>
    </w:rPr>
  </w:style>
  <w:style w:type="paragraph" w:styleId="TOCHeading">
    <w:name w:val="TOC Heading"/>
    <w:basedOn w:val="Heading1"/>
    <w:next w:val="Normal"/>
    <w:uiPriority w:val="39"/>
    <w:semiHidden/>
    <w:unhideWhenUsed/>
    <w:qFormat/>
    <w:rsid w:val="00FB632A"/>
    <w:pPr>
      <w:outlineLvl w:val="9"/>
    </w:pPr>
  </w:style>
  <w:style w:type="character" w:styleId="Hyperlink">
    <w:name w:val="Hyperlink"/>
    <w:basedOn w:val="DefaultParagraphFont"/>
    <w:uiPriority w:val="99"/>
    <w:unhideWhenUsed/>
    <w:rsid w:val="00EA0F12"/>
    <w:rPr>
      <w:color w:val="0563C1" w:themeColor="hyperlink"/>
      <w:u w:val="single"/>
    </w:rPr>
  </w:style>
  <w:style w:type="character" w:customStyle="1" w:styleId="apple-converted-space">
    <w:name w:val="apple-converted-space"/>
    <w:basedOn w:val="DefaultParagraphFont"/>
    <w:rsid w:val="00C13B14"/>
  </w:style>
  <w:style w:type="paragraph" w:styleId="Header">
    <w:name w:val="header"/>
    <w:basedOn w:val="Normal"/>
    <w:link w:val="HeaderChar"/>
    <w:uiPriority w:val="99"/>
    <w:unhideWhenUsed/>
    <w:rsid w:val="001C2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76F"/>
  </w:style>
  <w:style w:type="paragraph" w:styleId="Footer">
    <w:name w:val="footer"/>
    <w:basedOn w:val="Normal"/>
    <w:link w:val="FooterChar"/>
    <w:uiPriority w:val="99"/>
    <w:unhideWhenUsed/>
    <w:rsid w:val="001C2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76F"/>
  </w:style>
  <w:style w:type="character" w:styleId="CommentReference">
    <w:name w:val="annotation reference"/>
    <w:basedOn w:val="DefaultParagraphFont"/>
    <w:uiPriority w:val="99"/>
    <w:semiHidden/>
    <w:unhideWhenUsed/>
    <w:rsid w:val="00F546B3"/>
    <w:rPr>
      <w:sz w:val="16"/>
      <w:szCs w:val="16"/>
    </w:rPr>
  </w:style>
  <w:style w:type="paragraph" w:styleId="CommentText">
    <w:name w:val="annotation text"/>
    <w:basedOn w:val="Normal"/>
    <w:link w:val="CommentTextChar"/>
    <w:uiPriority w:val="99"/>
    <w:semiHidden/>
    <w:unhideWhenUsed/>
    <w:rsid w:val="00F546B3"/>
    <w:pPr>
      <w:spacing w:line="240" w:lineRule="auto"/>
    </w:pPr>
    <w:rPr>
      <w:sz w:val="20"/>
      <w:szCs w:val="20"/>
    </w:rPr>
  </w:style>
  <w:style w:type="character" w:customStyle="1" w:styleId="CommentTextChar">
    <w:name w:val="Comment Text Char"/>
    <w:basedOn w:val="DefaultParagraphFont"/>
    <w:link w:val="CommentText"/>
    <w:uiPriority w:val="99"/>
    <w:semiHidden/>
    <w:rsid w:val="00F546B3"/>
    <w:rPr>
      <w:sz w:val="20"/>
      <w:szCs w:val="20"/>
    </w:rPr>
  </w:style>
  <w:style w:type="paragraph" w:styleId="CommentSubject">
    <w:name w:val="annotation subject"/>
    <w:basedOn w:val="CommentText"/>
    <w:next w:val="CommentText"/>
    <w:link w:val="CommentSubjectChar"/>
    <w:uiPriority w:val="99"/>
    <w:semiHidden/>
    <w:unhideWhenUsed/>
    <w:rsid w:val="00F546B3"/>
    <w:rPr>
      <w:b/>
      <w:bCs/>
    </w:rPr>
  </w:style>
  <w:style w:type="character" w:customStyle="1" w:styleId="CommentSubjectChar">
    <w:name w:val="Comment Subject Char"/>
    <w:basedOn w:val="CommentTextChar"/>
    <w:link w:val="CommentSubject"/>
    <w:uiPriority w:val="99"/>
    <w:semiHidden/>
    <w:rsid w:val="00F546B3"/>
    <w:rPr>
      <w:b/>
      <w:bCs/>
      <w:sz w:val="20"/>
      <w:szCs w:val="20"/>
    </w:rPr>
  </w:style>
  <w:style w:type="paragraph" w:styleId="BalloonText">
    <w:name w:val="Balloon Text"/>
    <w:basedOn w:val="Normal"/>
    <w:link w:val="BalloonTextChar"/>
    <w:uiPriority w:val="99"/>
    <w:semiHidden/>
    <w:unhideWhenUsed/>
    <w:rsid w:val="00F54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6B3"/>
    <w:rPr>
      <w:rFonts w:ascii="Segoe UI" w:hAnsi="Segoe UI" w:cs="Segoe UI"/>
      <w:sz w:val="18"/>
      <w:szCs w:val="18"/>
    </w:rPr>
  </w:style>
  <w:style w:type="character" w:styleId="LineNumber">
    <w:name w:val="line number"/>
    <w:basedOn w:val="DefaultParagraphFont"/>
    <w:uiPriority w:val="99"/>
    <w:semiHidden/>
    <w:unhideWhenUsed/>
    <w:rsid w:val="00E31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720293">
      <w:bodyDiv w:val="1"/>
      <w:marLeft w:val="0"/>
      <w:marRight w:val="0"/>
      <w:marTop w:val="0"/>
      <w:marBottom w:val="0"/>
      <w:divBdr>
        <w:top w:val="none" w:sz="0" w:space="0" w:color="auto"/>
        <w:left w:val="none" w:sz="0" w:space="0" w:color="auto"/>
        <w:bottom w:val="none" w:sz="0" w:space="0" w:color="auto"/>
        <w:right w:val="none" w:sz="0" w:space="0" w:color="auto"/>
      </w:divBdr>
    </w:div>
    <w:div w:id="1431122482">
      <w:bodyDiv w:val="1"/>
      <w:marLeft w:val="0"/>
      <w:marRight w:val="0"/>
      <w:marTop w:val="0"/>
      <w:marBottom w:val="0"/>
      <w:divBdr>
        <w:top w:val="none" w:sz="0" w:space="0" w:color="auto"/>
        <w:left w:val="none" w:sz="0" w:space="0" w:color="auto"/>
        <w:bottom w:val="none" w:sz="0" w:space="0" w:color="auto"/>
        <w:right w:val="none" w:sz="0" w:space="0" w:color="auto"/>
      </w:divBdr>
      <w:divsChild>
        <w:div w:id="1728994737">
          <w:marLeft w:val="0"/>
          <w:marRight w:val="0"/>
          <w:marTop w:val="0"/>
          <w:marBottom w:val="0"/>
          <w:divBdr>
            <w:top w:val="none" w:sz="0" w:space="0" w:color="auto"/>
            <w:left w:val="none" w:sz="0" w:space="0" w:color="auto"/>
            <w:bottom w:val="none" w:sz="0" w:space="0" w:color="auto"/>
            <w:right w:val="none" w:sz="0" w:space="0" w:color="auto"/>
          </w:divBdr>
          <w:divsChild>
            <w:div w:id="1591157746">
              <w:marLeft w:val="0"/>
              <w:marRight w:val="0"/>
              <w:marTop w:val="0"/>
              <w:marBottom w:val="0"/>
              <w:divBdr>
                <w:top w:val="none" w:sz="0" w:space="0" w:color="auto"/>
                <w:left w:val="none" w:sz="0" w:space="0" w:color="auto"/>
                <w:bottom w:val="none" w:sz="0" w:space="0" w:color="auto"/>
                <w:right w:val="none" w:sz="0" w:space="0" w:color="auto"/>
              </w:divBdr>
              <w:divsChild>
                <w:div w:id="1693341596">
                  <w:marLeft w:val="0"/>
                  <w:marRight w:val="0"/>
                  <w:marTop w:val="0"/>
                  <w:marBottom w:val="0"/>
                  <w:divBdr>
                    <w:top w:val="none" w:sz="0" w:space="0" w:color="auto"/>
                    <w:left w:val="none" w:sz="0" w:space="0" w:color="auto"/>
                    <w:bottom w:val="none" w:sz="0" w:space="0" w:color="auto"/>
                    <w:right w:val="none" w:sz="0" w:space="0" w:color="auto"/>
                  </w:divBdr>
                </w:div>
                <w:div w:id="800149466">
                  <w:marLeft w:val="0"/>
                  <w:marRight w:val="0"/>
                  <w:marTop w:val="0"/>
                  <w:marBottom w:val="0"/>
                  <w:divBdr>
                    <w:top w:val="none" w:sz="0" w:space="0" w:color="auto"/>
                    <w:left w:val="none" w:sz="0" w:space="0" w:color="auto"/>
                    <w:bottom w:val="none" w:sz="0" w:space="0" w:color="auto"/>
                    <w:right w:val="none" w:sz="0" w:space="0" w:color="auto"/>
                  </w:divBdr>
                </w:div>
                <w:div w:id="88502466">
                  <w:marLeft w:val="0"/>
                  <w:marRight w:val="0"/>
                  <w:marTop w:val="0"/>
                  <w:marBottom w:val="0"/>
                  <w:divBdr>
                    <w:top w:val="none" w:sz="0" w:space="0" w:color="auto"/>
                    <w:left w:val="none" w:sz="0" w:space="0" w:color="auto"/>
                    <w:bottom w:val="none" w:sz="0" w:space="0" w:color="auto"/>
                    <w:right w:val="none" w:sz="0" w:space="0" w:color="auto"/>
                  </w:divBdr>
                </w:div>
                <w:div w:id="1695114109">
                  <w:marLeft w:val="0"/>
                  <w:marRight w:val="0"/>
                  <w:marTop w:val="0"/>
                  <w:marBottom w:val="0"/>
                  <w:divBdr>
                    <w:top w:val="none" w:sz="0" w:space="0" w:color="auto"/>
                    <w:left w:val="none" w:sz="0" w:space="0" w:color="auto"/>
                    <w:bottom w:val="none" w:sz="0" w:space="0" w:color="auto"/>
                    <w:right w:val="none" w:sz="0" w:space="0" w:color="auto"/>
                  </w:divBdr>
                </w:div>
              </w:divsChild>
            </w:div>
            <w:div w:id="278146563">
              <w:marLeft w:val="0"/>
              <w:marRight w:val="0"/>
              <w:marTop w:val="0"/>
              <w:marBottom w:val="0"/>
              <w:divBdr>
                <w:top w:val="none" w:sz="0" w:space="0" w:color="auto"/>
                <w:left w:val="none" w:sz="0" w:space="0" w:color="auto"/>
                <w:bottom w:val="none" w:sz="0" w:space="0" w:color="auto"/>
                <w:right w:val="none" w:sz="0" w:space="0" w:color="auto"/>
              </w:divBdr>
            </w:div>
            <w:div w:id="938412503">
              <w:marLeft w:val="0"/>
              <w:marRight w:val="0"/>
              <w:marTop w:val="0"/>
              <w:marBottom w:val="0"/>
              <w:divBdr>
                <w:top w:val="none" w:sz="0" w:space="0" w:color="auto"/>
                <w:left w:val="none" w:sz="0" w:space="0" w:color="auto"/>
                <w:bottom w:val="none" w:sz="0" w:space="0" w:color="auto"/>
                <w:right w:val="none" w:sz="0" w:space="0" w:color="auto"/>
              </w:divBdr>
            </w:div>
            <w:div w:id="19278436">
              <w:marLeft w:val="0"/>
              <w:marRight w:val="0"/>
              <w:marTop w:val="0"/>
              <w:marBottom w:val="0"/>
              <w:divBdr>
                <w:top w:val="none" w:sz="0" w:space="0" w:color="auto"/>
                <w:left w:val="none" w:sz="0" w:space="0" w:color="auto"/>
                <w:bottom w:val="none" w:sz="0" w:space="0" w:color="auto"/>
                <w:right w:val="none" w:sz="0" w:space="0" w:color="auto"/>
              </w:divBdr>
            </w:div>
            <w:div w:id="1548494073">
              <w:marLeft w:val="0"/>
              <w:marRight w:val="0"/>
              <w:marTop w:val="0"/>
              <w:marBottom w:val="0"/>
              <w:divBdr>
                <w:top w:val="none" w:sz="0" w:space="0" w:color="auto"/>
                <w:left w:val="none" w:sz="0" w:space="0" w:color="auto"/>
                <w:bottom w:val="none" w:sz="0" w:space="0" w:color="auto"/>
                <w:right w:val="none" w:sz="0" w:space="0" w:color="auto"/>
              </w:divBdr>
            </w:div>
            <w:div w:id="2036692863">
              <w:marLeft w:val="0"/>
              <w:marRight w:val="0"/>
              <w:marTop w:val="0"/>
              <w:marBottom w:val="0"/>
              <w:divBdr>
                <w:top w:val="none" w:sz="0" w:space="0" w:color="auto"/>
                <w:left w:val="none" w:sz="0" w:space="0" w:color="auto"/>
                <w:bottom w:val="none" w:sz="0" w:space="0" w:color="auto"/>
                <w:right w:val="none" w:sz="0" w:space="0" w:color="auto"/>
              </w:divBdr>
            </w:div>
            <w:div w:id="1629824538">
              <w:marLeft w:val="0"/>
              <w:marRight w:val="0"/>
              <w:marTop w:val="0"/>
              <w:marBottom w:val="0"/>
              <w:divBdr>
                <w:top w:val="none" w:sz="0" w:space="0" w:color="auto"/>
                <w:left w:val="none" w:sz="0" w:space="0" w:color="auto"/>
                <w:bottom w:val="none" w:sz="0" w:space="0" w:color="auto"/>
                <w:right w:val="none" w:sz="0" w:space="0" w:color="auto"/>
              </w:divBdr>
            </w:div>
            <w:div w:id="1341277882">
              <w:marLeft w:val="0"/>
              <w:marRight w:val="0"/>
              <w:marTop w:val="0"/>
              <w:marBottom w:val="0"/>
              <w:divBdr>
                <w:top w:val="none" w:sz="0" w:space="0" w:color="auto"/>
                <w:left w:val="none" w:sz="0" w:space="0" w:color="auto"/>
                <w:bottom w:val="none" w:sz="0" w:space="0" w:color="auto"/>
                <w:right w:val="none" w:sz="0" w:space="0" w:color="auto"/>
              </w:divBdr>
            </w:div>
            <w:div w:id="1767925852">
              <w:marLeft w:val="0"/>
              <w:marRight w:val="0"/>
              <w:marTop w:val="0"/>
              <w:marBottom w:val="0"/>
              <w:divBdr>
                <w:top w:val="none" w:sz="0" w:space="0" w:color="auto"/>
                <w:left w:val="none" w:sz="0" w:space="0" w:color="auto"/>
                <w:bottom w:val="none" w:sz="0" w:space="0" w:color="auto"/>
                <w:right w:val="none" w:sz="0" w:space="0" w:color="auto"/>
              </w:divBdr>
            </w:div>
            <w:div w:id="904991076">
              <w:marLeft w:val="0"/>
              <w:marRight w:val="0"/>
              <w:marTop w:val="0"/>
              <w:marBottom w:val="0"/>
              <w:divBdr>
                <w:top w:val="none" w:sz="0" w:space="0" w:color="auto"/>
                <w:left w:val="none" w:sz="0" w:space="0" w:color="auto"/>
                <w:bottom w:val="none" w:sz="0" w:space="0" w:color="auto"/>
                <w:right w:val="none" w:sz="0" w:space="0" w:color="auto"/>
              </w:divBdr>
            </w:div>
            <w:div w:id="732048788">
              <w:marLeft w:val="0"/>
              <w:marRight w:val="0"/>
              <w:marTop w:val="0"/>
              <w:marBottom w:val="0"/>
              <w:divBdr>
                <w:top w:val="none" w:sz="0" w:space="0" w:color="auto"/>
                <w:left w:val="none" w:sz="0" w:space="0" w:color="auto"/>
                <w:bottom w:val="none" w:sz="0" w:space="0" w:color="auto"/>
                <w:right w:val="none" w:sz="0" w:space="0" w:color="auto"/>
              </w:divBdr>
            </w:div>
            <w:div w:id="669138016">
              <w:marLeft w:val="0"/>
              <w:marRight w:val="0"/>
              <w:marTop w:val="0"/>
              <w:marBottom w:val="0"/>
              <w:divBdr>
                <w:top w:val="none" w:sz="0" w:space="0" w:color="auto"/>
                <w:left w:val="none" w:sz="0" w:space="0" w:color="auto"/>
                <w:bottom w:val="none" w:sz="0" w:space="0" w:color="auto"/>
                <w:right w:val="none" w:sz="0" w:space="0" w:color="auto"/>
              </w:divBdr>
            </w:div>
            <w:div w:id="1354376176">
              <w:marLeft w:val="0"/>
              <w:marRight w:val="0"/>
              <w:marTop w:val="0"/>
              <w:marBottom w:val="0"/>
              <w:divBdr>
                <w:top w:val="none" w:sz="0" w:space="0" w:color="auto"/>
                <w:left w:val="none" w:sz="0" w:space="0" w:color="auto"/>
                <w:bottom w:val="none" w:sz="0" w:space="0" w:color="auto"/>
                <w:right w:val="none" w:sz="0" w:space="0" w:color="auto"/>
              </w:divBdr>
            </w:div>
            <w:div w:id="836842116">
              <w:marLeft w:val="0"/>
              <w:marRight w:val="0"/>
              <w:marTop w:val="0"/>
              <w:marBottom w:val="0"/>
              <w:divBdr>
                <w:top w:val="none" w:sz="0" w:space="0" w:color="auto"/>
                <w:left w:val="none" w:sz="0" w:space="0" w:color="auto"/>
                <w:bottom w:val="none" w:sz="0" w:space="0" w:color="auto"/>
                <w:right w:val="none" w:sz="0" w:space="0" w:color="auto"/>
              </w:divBdr>
            </w:div>
            <w:div w:id="119955382">
              <w:marLeft w:val="0"/>
              <w:marRight w:val="0"/>
              <w:marTop w:val="0"/>
              <w:marBottom w:val="0"/>
              <w:divBdr>
                <w:top w:val="none" w:sz="0" w:space="0" w:color="auto"/>
                <w:left w:val="none" w:sz="0" w:space="0" w:color="auto"/>
                <w:bottom w:val="none" w:sz="0" w:space="0" w:color="auto"/>
                <w:right w:val="none" w:sz="0" w:space="0" w:color="auto"/>
              </w:divBdr>
            </w:div>
            <w:div w:id="1617059013">
              <w:marLeft w:val="0"/>
              <w:marRight w:val="0"/>
              <w:marTop w:val="0"/>
              <w:marBottom w:val="0"/>
              <w:divBdr>
                <w:top w:val="none" w:sz="0" w:space="0" w:color="auto"/>
                <w:left w:val="none" w:sz="0" w:space="0" w:color="auto"/>
                <w:bottom w:val="none" w:sz="0" w:space="0" w:color="auto"/>
                <w:right w:val="none" w:sz="0" w:space="0" w:color="auto"/>
              </w:divBdr>
            </w:div>
            <w:div w:id="194002263">
              <w:marLeft w:val="0"/>
              <w:marRight w:val="0"/>
              <w:marTop w:val="0"/>
              <w:marBottom w:val="0"/>
              <w:divBdr>
                <w:top w:val="none" w:sz="0" w:space="0" w:color="auto"/>
                <w:left w:val="none" w:sz="0" w:space="0" w:color="auto"/>
                <w:bottom w:val="none" w:sz="0" w:space="0" w:color="auto"/>
                <w:right w:val="none" w:sz="0" w:space="0" w:color="auto"/>
              </w:divBdr>
            </w:div>
            <w:div w:id="1195196743">
              <w:marLeft w:val="0"/>
              <w:marRight w:val="0"/>
              <w:marTop w:val="0"/>
              <w:marBottom w:val="0"/>
              <w:divBdr>
                <w:top w:val="none" w:sz="0" w:space="0" w:color="auto"/>
                <w:left w:val="none" w:sz="0" w:space="0" w:color="auto"/>
                <w:bottom w:val="none" w:sz="0" w:space="0" w:color="auto"/>
                <w:right w:val="none" w:sz="0" w:space="0" w:color="auto"/>
              </w:divBdr>
            </w:div>
            <w:div w:id="1264605596">
              <w:marLeft w:val="0"/>
              <w:marRight w:val="0"/>
              <w:marTop w:val="0"/>
              <w:marBottom w:val="0"/>
              <w:divBdr>
                <w:top w:val="none" w:sz="0" w:space="0" w:color="auto"/>
                <w:left w:val="none" w:sz="0" w:space="0" w:color="auto"/>
                <w:bottom w:val="none" w:sz="0" w:space="0" w:color="auto"/>
                <w:right w:val="none" w:sz="0" w:space="0" w:color="auto"/>
              </w:divBdr>
            </w:div>
            <w:div w:id="1671907769">
              <w:marLeft w:val="0"/>
              <w:marRight w:val="0"/>
              <w:marTop w:val="0"/>
              <w:marBottom w:val="0"/>
              <w:divBdr>
                <w:top w:val="none" w:sz="0" w:space="0" w:color="auto"/>
                <w:left w:val="none" w:sz="0" w:space="0" w:color="auto"/>
                <w:bottom w:val="none" w:sz="0" w:space="0" w:color="auto"/>
                <w:right w:val="none" w:sz="0" w:space="0" w:color="auto"/>
              </w:divBdr>
            </w:div>
          </w:divsChild>
        </w:div>
        <w:div w:id="1813016149">
          <w:marLeft w:val="0"/>
          <w:marRight w:val="0"/>
          <w:marTop w:val="0"/>
          <w:marBottom w:val="0"/>
          <w:divBdr>
            <w:top w:val="none" w:sz="0" w:space="0" w:color="auto"/>
            <w:left w:val="none" w:sz="0" w:space="0" w:color="auto"/>
            <w:bottom w:val="none" w:sz="0" w:space="0" w:color="auto"/>
            <w:right w:val="none" w:sz="0" w:space="0" w:color="auto"/>
          </w:divBdr>
          <w:divsChild>
            <w:div w:id="2078940559">
              <w:marLeft w:val="0"/>
              <w:marRight w:val="0"/>
              <w:marTop w:val="0"/>
              <w:marBottom w:val="0"/>
              <w:divBdr>
                <w:top w:val="none" w:sz="0" w:space="0" w:color="auto"/>
                <w:left w:val="none" w:sz="0" w:space="0" w:color="auto"/>
                <w:bottom w:val="none" w:sz="0" w:space="0" w:color="auto"/>
                <w:right w:val="none" w:sz="0" w:space="0" w:color="auto"/>
              </w:divBdr>
            </w:div>
            <w:div w:id="412048579">
              <w:marLeft w:val="0"/>
              <w:marRight w:val="0"/>
              <w:marTop w:val="0"/>
              <w:marBottom w:val="0"/>
              <w:divBdr>
                <w:top w:val="none" w:sz="0" w:space="0" w:color="auto"/>
                <w:left w:val="none" w:sz="0" w:space="0" w:color="auto"/>
                <w:bottom w:val="none" w:sz="0" w:space="0" w:color="auto"/>
                <w:right w:val="none" w:sz="0" w:space="0" w:color="auto"/>
              </w:divBdr>
            </w:div>
            <w:div w:id="1501509863">
              <w:marLeft w:val="0"/>
              <w:marRight w:val="0"/>
              <w:marTop w:val="0"/>
              <w:marBottom w:val="0"/>
              <w:divBdr>
                <w:top w:val="none" w:sz="0" w:space="0" w:color="auto"/>
                <w:left w:val="none" w:sz="0" w:space="0" w:color="auto"/>
                <w:bottom w:val="none" w:sz="0" w:space="0" w:color="auto"/>
                <w:right w:val="none" w:sz="0" w:space="0" w:color="auto"/>
              </w:divBdr>
            </w:div>
            <w:div w:id="157238146">
              <w:marLeft w:val="0"/>
              <w:marRight w:val="0"/>
              <w:marTop w:val="0"/>
              <w:marBottom w:val="0"/>
              <w:divBdr>
                <w:top w:val="none" w:sz="0" w:space="0" w:color="auto"/>
                <w:left w:val="none" w:sz="0" w:space="0" w:color="auto"/>
                <w:bottom w:val="none" w:sz="0" w:space="0" w:color="auto"/>
                <w:right w:val="none" w:sz="0" w:space="0" w:color="auto"/>
              </w:divBdr>
            </w:div>
            <w:div w:id="1621957860">
              <w:marLeft w:val="0"/>
              <w:marRight w:val="0"/>
              <w:marTop w:val="0"/>
              <w:marBottom w:val="0"/>
              <w:divBdr>
                <w:top w:val="none" w:sz="0" w:space="0" w:color="auto"/>
                <w:left w:val="none" w:sz="0" w:space="0" w:color="auto"/>
                <w:bottom w:val="none" w:sz="0" w:space="0" w:color="auto"/>
                <w:right w:val="none" w:sz="0" w:space="0" w:color="auto"/>
              </w:divBdr>
            </w:div>
            <w:div w:id="1775128264">
              <w:marLeft w:val="0"/>
              <w:marRight w:val="0"/>
              <w:marTop w:val="0"/>
              <w:marBottom w:val="0"/>
              <w:divBdr>
                <w:top w:val="none" w:sz="0" w:space="0" w:color="auto"/>
                <w:left w:val="none" w:sz="0" w:space="0" w:color="auto"/>
                <w:bottom w:val="none" w:sz="0" w:space="0" w:color="auto"/>
                <w:right w:val="none" w:sz="0" w:space="0" w:color="auto"/>
              </w:divBdr>
            </w:div>
            <w:div w:id="1992442878">
              <w:marLeft w:val="0"/>
              <w:marRight w:val="0"/>
              <w:marTop w:val="0"/>
              <w:marBottom w:val="0"/>
              <w:divBdr>
                <w:top w:val="none" w:sz="0" w:space="0" w:color="auto"/>
                <w:left w:val="none" w:sz="0" w:space="0" w:color="auto"/>
                <w:bottom w:val="none" w:sz="0" w:space="0" w:color="auto"/>
                <w:right w:val="none" w:sz="0" w:space="0" w:color="auto"/>
              </w:divBdr>
            </w:div>
            <w:div w:id="374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commentsExtended" Target="commentsExtended.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omments" Target="comments.xm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F90D5-55A2-4B89-8A80-78C1D8F85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7826</TotalTime>
  <Pages>77</Pages>
  <Words>11840</Words>
  <Characters>67492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2209</cp:revision>
  <cp:lastPrinted>2017-03-02T21:22:00Z</cp:lastPrinted>
  <dcterms:created xsi:type="dcterms:W3CDTF">2017-02-16T00:47:00Z</dcterms:created>
  <dcterms:modified xsi:type="dcterms:W3CDTF">2017-03-03T03:56:00Z</dcterms:modified>
</cp:coreProperties>
</file>